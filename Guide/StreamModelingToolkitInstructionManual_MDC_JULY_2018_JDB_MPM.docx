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5823883" w:displacedByCustomXml="next"/>
    <w:bookmarkEnd w:id="0" w:displacedByCustomXml="next"/>
    <w:sdt>
      <w:sdtPr>
        <w:id w:val="-1620830332"/>
        <w:docPartObj>
          <w:docPartGallery w:val="Cover Pages"/>
          <w:docPartUnique/>
        </w:docPartObj>
      </w:sdtPr>
      <w:sdtEndPr>
        <w:rPr>
          <w:sz w:val="24"/>
          <w:szCs w:val="24"/>
        </w:rPr>
      </w:sdtEndPr>
      <w:sdtContent>
        <w:p w14:paraId="2D5ECD45" w14:textId="77777777" w:rsidR="000921A3" w:rsidRDefault="000921A3">
          <w:r>
            <w:rPr>
              <w:noProof/>
            </w:rPr>
            <mc:AlternateContent>
              <mc:Choice Requires="wps">
                <w:drawing>
                  <wp:anchor distT="0" distB="0" distL="114300" distR="114300" simplePos="0" relativeHeight="251656192" behindDoc="0" locked="0" layoutInCell="1" allowOverlap="1" wp14:anchorId="6F9F3AF8" wp14:editId="4AA623F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bookmarkStart w:id="1" w:name="_Toc505343305" w:displacedByCustomXml="next"/>
                              <w:bookmarkStart w:id="2" w:name="_Toc497913252" w:displacedByCustomXml="next"/>
                              <w:bookmarkStart w:id="3" w:name="_Toc493490977" w:displacedByCustomXml="next"/>
                              <w:bookmarkStart w:id="4" w:name="_Toc491705746" w:displacedByCustomXml="next"/>
                              <w:bookmarkStart w:id="5" w:name="_Toc491704488" w:displacedByCustomXml="next"/>
                              <w:bookmarkStart w:id="6" w:name="_Toc491704309" w:displacedByCustomXml="next"/>
                              <w:bookmarkStart w:id="7" w:name="_Toc491435311" w:displacedByCustomXml="next"/>
                              <w:bookmarkStart w:id="8" w:name="_Toc491431561" w:displacedByCustomXml="next"/>
                              <w:bookmarkStart w:id="9" w:name="_Toc491336638" w:displacedByCustomXml="next"/>
                              <w:bookmarkStart w:id="10" w:name="_Toc491336589" w:displacedByCustomXml="next"/>
                              <w:bookmarkStart w:id="11" w:name="_Toc491334938" w:displacedByCustomXml="next"/>
                              <w:bookmarkStart w:id="12" w:name="_Toc490490494" w:displacedByCustomXml="next"/>
                              <w:bookmarkStart w:id="13" w:name="_Toc490490373" w:displacedByCustomXml="next"/>
                              <w:bookmarkStart w:id="14" w:name="_Toc490490285" w:displacedByCustomXml="next"/>
                              <w:sdt>
                                <w:sdtPr>
                                  <w:rPr>
                                    <w:caps/>
                                    <w:color w:val="FFFFFF" w:themeColor="background1"/>
                                    <w:sz w:val="76"/>
                                    <w:szCs w:val="76"/>
                                  </w:rPr>
                                  <w:alias w:val="Title"/>
                                  <w:id w:val="-1070349389"/>
                                  <w:dataBinding w:prefixMappings="xmlns:ns0='http://schemas.openxmlformats.org/package/2006/metadata/core-properties' xmlns:ns1='http://purl.org/dc/elements/1.1/'" w:xpath="/ns0:coreProperties[1]/ns1:title[1]" w:storeItemID="{6C3C8BC8-F283-45AE-878A-BAB7291924A1}"/>
                                  <w:text/>
                                </w:sdtPr>
                                <w:sdtEndPr/>
                                <w:sdtContent>
                                  <w:p w14:paraId="7B4567E4" w14:textId="77777777" w:rsidR="00D72DAE" w:rsidRDefault="00D72DAE">
                                    <w:pPr>
                                      <w:pStyle w:val="Title"/>
                                      <w:pBdr>
                                        <w:bottom w:val="none" w:sz="0" w:space="0" w:color="auto"/>
                                      </w:pBdr>
                                      <w:jc w:val="right"/>
                                      <w:rPr>
                                        <w:caps/>
                                        <w:color w:val="FFFFFF" w:themeColor="background1"/>
                                        <w:sz w:val="72"/>
                                        <w:szCs w:val="72"/>
                                      </w:rPr>
                                    </w:pPr>
                                    <w:r w:rsidRPr="00F46C1F">
                                      <w:rPr>
                                        <w:caps/>
                                        <w:color w:val="FFFFFF" w:themeColor="background1"/>
                                        <w:sz w:val="76"/>
                                        <w:szCs w:val="76"/>
                                      </w:rPr>
                                      <w:t>Stream channel and riparian corridor toolbox</w:t>
                                    </w:r>
                                  </w:p>
                                </w:sdtContent>
                              </w:sdt>
                              <w:bookmarkEnd w:id="1" w:displacedByCustomXml="prev"/>
                              <w:bookmarkEnd w:id="2" w:displacedByCustomXml="prev"/>
                              <w:bookmarkEnd w:id="3" w:displacedByCustomXml="prev"/>
                              <w:bookmarkEnd w:id="4" w:displacedByCustomXml="prev"/>
                              <w:bookmarkEnd w:id="5" w:displacedByCustomXml="prev"/>
                              <w:bookmarkEnd w:id="6" w:displacedByCustomXml="prev"/>
                              <w:bookmarkEnd w:id="7" w:displacedByCustomXml="prev"/>
                              <w:bookmarkEnd w:id="8" w:displacedByCustomXml="prev"/>
                              <w:bookmarkEnd w:id="9" w:displacedByCustomXml="prev"/>
                              <w:bookmarkEnd w:id="10" w:displacedByCustomXml="prev"/>
                              <w:bookmarkEnd w:id="11" w:displacedByCustomXml="prev"/>
                              <w:bookmarkEnd w:id="12" w:displacedByCustomXml="prev"/>
                              <w:bookmarkEnd w:id="13" w:displacedByCustomXml="prev"/>
                              <w:bookmarkEnd w:id="14" w:displacedByCustomXml="prev"/>
                              <w:p w14:paraId="30AF8BD7" w14:textId="77777777" w:rsidR="00D72DAE" w:rsidRDefault="00D72DAE">
                                <w:pPr>
                                  <w:spacing w:before="240"/>
                                  <w:ind w:left="720"/>
                                  <w:jc w:val="right"/>
                                  <w:rPr>
                                    <w:color w:val="FFFFFF" w:themeColor="background1"/>
                                  </w:rPr>
                                </w:pPr>
                              </w:p>
                              <w:sdt>
                                <w:sdtPr>
                                  <w:rPr>
                                    <w:rFonts w:cstheme="minorHAnsi"/>
                                    <w:i/>
                                    <w:color w:val="FFFFFF" w:themeColor="background1"/>
                                    <w:szCs w:val="21"/>
                                  </w:rPr>
                                  <w:alias w:val="Abstract"/>
                                  <w:id w:val="307982498"/>
                                  <w:dataBinding w:prefixMappings="xmlns:ns0='http://schemas.microsoft.com/office/2006/coverPageProps'" w:xpath="/ns0:CoverPageProperties[1]/ns0:Abstract[1]" w:storeItemID="{55AF091B-3C7A-41E3-B477-F2FDAA23CFDA}"/>
                                  <w:text/>
                                </w:sdtPr>
                                <w:sdtEndPr/>
                                <w:sdtContent>
                                  <w:p w14:paraId="5994943D" w14:textId="77777777" w:rsidR="00D72DAE" w:rsidRDefault="00D72DAE" w:rsidP="00B5499D">
                                    <w:pPr>
                                      <w:spacing w:before="240"/>
                                      <w:ind w:left="90"/>
                                      <w:jc w:val="right"/>
                                      <w:rPr>
                                        <w:color w:val="FFFFFF" w:themeColor="background1"/>
                                      </w:rPr>
                                    </w:pPr>
                                    <w:r w:rsidRPr="008D25C9">
                                      <w:rPr>
                                        <w:rFonts w:cstheme="minorHAnsi"/>
                                        <w:i/>
                                        <w:color w:val="FFFFFF" w:themeColor="background1"/>
                                        <w:szCs w:val="21"/>
                                      </w:rPr>
                                      <w:t>This is an instruction manual for the Stream Channel and Riparian Corridor Toolbox created by Resource Science GIS staff at the Missouri Department of Conservation.</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w14:anchorId="6F9F3AF8" id="Rectangle 47" o:spid="_x0000_s1026" style="position:absolute;margin-left:0;margin-top:0;width:422.3pt;height:760.3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" fillcolor="#4f81bd [3204]" stroked="f" strokeweight="2pt">
                    <v:textbox inset="21.6pt,1in,21.6pt">
                      <w:txbxContent>
                        <w:bookmarkStart w:id="15" w:name="_Toc505343305" w:displacedByCustomXml="next"/>
                        <w:bookmarkStart w:id="16" w:name="_Toc497913252" w:displacedByCustomXml="next"/>
                        <w:bookmarkStart w:id="17" w:name="_Toc493490977" w:displacedByCustomXml="next"/>
                        <w:bookmarkStart w:id="18" w:name="_Toc491705746" w:displacedByCustomXml="next"/>
                        <w:bookmarkStart w:id="19" w:name="_Toc491704488" w:displacedByCustomXml="next"/>
                        <w:bookmarkStart w:id="20" w:name="_Toc491704309" w:displacedByCustomXml="next"/>
                        <w:bookmarkStart w:id="21" w:name="_Toc491435311" w:displacedByCustomXml="next"/>
                        <w:bookmarkStart w:id="22" w:name="_Toc491431561" w:displacedByCustomXml="next"/>
                        <w:bookmarkStart w:id="23" w:name="_Toc491336638" w:displacedByCustomXml="next"/>
                        <w:bookmarkStart w:id="24" w:name="_Toc491336589" w:displacedByCustomXml="next"/>
                        <w:bookmarkStart w:id="25" w:name="_Toc491334938" w:displacedByCustomXml="next"/>
                        <w:bookmarkStart w:id="26" w:name="_Toc490490494" w:displacedByCustomXml="next"/>
                        <w:bookmarkStart w:id="27" w:name="_Toc490490373" w:displacedByCustomXml="next"/>
                        <w:bookmarkStart w:id="28" w:name="_Toc490490285" w:displacedByCustomXml="next"/>
                        <w:sdt>
                          <w:sdtPr>
                            <w:rPr>
                              <w:caps/>
                              <w:color w:val="FFFFFF" w:themeColor="background1"/>
                              <w:sz w:val="76"/>
                              <w:szCs w:val="76"/>
                            </w:rPr>
                            <w:alias w:val="Title"/>
                            <w:id w:val="-1070349389"/>
                            <w:dataBinding w:prefixMappings="xmlns:ns0='http://schemas.openxmlformats.org/package/2006/metadata/core-properties' xmlns:ns1='http://purl.org/dc/elements/1.1/'" w:xpath="/ns0:coreProperties[1]/ns1:title[1]" w:storeItemID="{6C3C8BC8-F283-45AE-878A-BAB7291924A1}"/>
                            <w:text/>
                          </w:sdtPr>
                          <w:sdtEndPr/>
                          <w:sdtContent>
                            <w:p w14:paraId="7B4567E4" w14:textId="77777777" w:rsidR="00D72DAE" w:rsidRDefault="00D72DAE">
                              <w:pPr>
                                <w:pStyle w:val="Title"/>
                                <w:pBdr>
                                  <w:bottom w:val="none" w:sz="0" w:space="0" w:color="auto"/>
                                </w:pBdr>
                                <w:jc w:val="right"/>
                                <w:rPr>
                                  <w:caps/>
                                  <w:color w:val="FFFFFF" w:themeColor="background1"/>
                                  <w:sz w:val="72"/>
                                  <w:szCs w:val="72"/>
                                </w:rPr>
                              </w:pPr>
                              <w:r w:rsidRPr="00F46C1F">
                                <w:rPr>
                                  <w:caps/>
                                  <w:color w:val="FFFFFF" w:themeColor="background1"/>
                                  <w:sz w:val="76"/>
                                  <w:szCs w:val="76"/>
                                </w:rPr>
                                <w:t>Stream channel and riparian corridor toolbox</w:t>
                              </w:r>
                            </w:p>
                          </w:sdtContent>
                        </w:sdt>
                        <w:bookmarkEnd w:id="15" w:displacedByCustomXml="prev"/>
                        <w:bookmarkEnd w:id="16" w:displacedByCustomXml="prev"/>
                        <w:bookmarkEnd w:id="17" w:displacedByCustomXml="prev"/>
                        <w:bookmarkEnd w:id="18" w:displacedByCustomXml="prev"/>
                        <w:bookmarkEnd w:id="19" w:displacedByCustomXml="prev"/>
                        <w:bookmarkEnd w:id="20" w:displacedByCustomXml="prev"/>
                        <w:bookmarkEnd w:id="21" w:displacedByCustomXml="prev"/>
                        <w:bookmarkEnd w:id="22" w:displacedByCustomXml="prev"/>
                        <w:bookmarkEnd w:id="23" w:displacedByCustomXml="prev"/>
                        <w:bookmarkEnd w:id="24" w:displacedByCustomXml="prev"/>
                        <w:bookmarkEnd w:id="25" w:displacedByCustomXml="prev"/>
                        <w:bookmarkEnd w:id="26" w:displacedByCustomXml="prev"/>
                        <w:bookmarkEnd w:id="27" w:displacedByCustomXml="prev"/>
                        <w:bookmarkEnd w:id="28" w:displacedByCustomXml="prev"/>
                        <w:p w14:paraId="30AF8BD7" w14:textId="77777777" w:rsidR="00D72DAE" w:rsidRDefault="00D72DAE">
                          <w:pPr>
                            <w:spacing w:before="240"/>
                            <w:ind w:left="720"/>
                            <w:jc w:val="right"/>
                            <w:rPr>
                              <w:color w:val="FFFFFF" w:themeColor="background1"/>
                            </w:rPr>
                          </w:pPr>
                        </w:p>
                        <w:sdt>
                          <w:sdtPr>
                            <w:rPr>
                              <w:rFonts w:cstheme="minorHAnsi"/>
                              <w:i/>
                              <w:color w:val="FFFFFF" w:themeColor="background1"/>
                              <w:szCs w:val="21"/>
                            </w:rPr>
                            <w:alias w:val="Abstract"/>
                            <w:id w:val="307982498"/>
                            <w:dataBinding w:prefixMappings="xmlns:ns0='http://schemas.microsoft.com/office/2006/coverPageProps'" w:xpath="/ns0:CoverPageProperties[1]/ns0:Abstract[1]" w:storeItemID="{55AF091B-3C7A-41E3-B477-F2FDAA23CFDA}"/>
                            <w:text/>
                          </w:sdtPr>
                          <w:sdtEndPr/>
                          <w:sdtContent>
                            <w:p w14:paraId="5994943D" w14:textId="77777777" w:rsidR="00D72DAE" w:rsidRDefault="00D72DAE" w:rsidP="00B5499D">
                              <w:pPr>
                                <w:spacing w:before="240"/>
                                <w:ind w:left="90"/>
                                <w:jc w:val="right"/>
                                <w:rPr>
                                  <w:color w:val="FFFFFF" w:themeColor="background1"/>
                                </w:rPr>
                              </w:pPr>
                              <w:r w:rsidRPr="008D25C9">
                                <w:rPr>
                                  <w:rFonts w:cstheme="minorHAnsi"/>
                                  <w:i/>
                                  <w:color w:val="FFFFFF" w:themeColor="background1"/>
                                  <w:szCs w:val="21"/>
                                </w:rPr>
                                <w:t>This is an instruction manual for the Stream Channel and Riparian Corridor Toolbox created by Resource Science GIS staff at the Missouri Department of Conservation.</w:t>
                              </w:r>
                            </w:p>
                          </w:sdtContent>
                        </w:sdt>
                      </w:txbxContent>
                    </v:textbox>
                    <w10:wrap anchorx="page" anchory="page"/>
                  </v:rect>
                </w:pict>
              </mc:Fallback>
            </mc:AlternateContent>
          </w:r>
          <w:r>
            <w:rPr>
              <w:noProof/>
            </w:rPr>
            <mc:AlternateContent>
              <mc:Choice Requires="wps">
                <w:drawing>
                  <wp:anchor distT="0" distB="0" distL="114300" distR="114300" simplePos="0" relativeHeight="251657216" behindDoc="0" locked="0" layoutInCell="1" allowOverlap="1" wp14:anchorId="62BDCB76" wp14:editId="263351D3">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53813" w14:textId="77777777" w:rsidR="00D72DAE" w:rsidRPr="00F46C1F" w:rsidRDefault="00D72DAE">
                                <w:pPr>
                                  <w:pStyle w:val="Subtitle"/>
                                  <w:rPr>
                                    <w:b/>
                                    <w:color w:val="FFFFFF" w:themeColor="background1"/>
                                    <w:sz w:val="26"/>
                                    <w:szCs w:val="26"/>
                                  </w:rPr>
                                </w:pPr>
                                <w:r w:rsidRPr="00F46C1F">
                                  <w:rPr>
                                    <w:b/>
                                    <w:color w:val="FFFFFF" w:themeColor="background1"/>
                                    <w:sz w:val="26"/>
                                    <w:szCs w:val="26"/>
                                  </w:rPr>
                                  <w:t>Dyan Pursell</w:t>
                                </w:r>
                                <w:r w:rsidRPr="00F46C1F">
                                  <w:rPr>
                                    <w:b/>
                                    <w:color w:val="FFFFFF" w:themeColor="background1"/>
                                    <w:sz w:val="26"/>
                                    <w:szCs w:val="26"/>
                                  </w:rPr>
                                  <w:br/>
                                  <w:t>Ryan Wortmann</w:t>
                                </w:r>
                              </w:p>
                              <w:p w14:paraId="07E4E941" w14:textId="77777777" w:rsidR="00D72DAE" w:rsidRPr="00930F81" w:rsidRDefault="00D72DAE" w:rsidP="00930F81">
                                <w:pPr>
                                  <w:rPr>
                                    <w:lang w:eastAsia="ja-JP"/>
                                  </w:rPr>
                                </w:pPr>
                                <w:r w:rsidRPr="00F46C1F">
                                  <w:rPr>
                                    <w:sz w:val="20"/>
                                    <w:szCs w:val="21"/>
                                    <w:lang w:eastAsia="ja-JP"/>
                                  </w:rPr>
                                  <w:t>With assistance from:</w:t>
                                </w:r>
                                <w:r w:rsidRPr="00F46C1F">
                                  <w:rPr>
                                    <w:sz w:val="20"/>
                                    <w:szCs w:val="21"/>
                                    <w:lang w:eastAsia="ja-JP"/>
                                  </w:rPr>
                                  <w:br/>
                                </w:r>
                                <w:r w:rsidRPr="008D25C9">
                                  <w:rPr>
                                    <w:rFonts w:asciiTheme="majorHAnsi" w:hAnsiTheme="majorHAnsi"/>
                                    <w:i/>
                                    <w:sz w:val="24"/>
                                    <w:szCs w:val="24"/>
                                    <w:lang w:eastAsia="ja-JP"/>
                                  </w:rPr>
                                  <w:t xml:space="preserve">Alicia </w:t>
                                </w:r>
                                <w:proofErr w:type="spellStart"/>
                                <w:r w:rsidRPr="008D25C9">
                                  <w:rPr>
                                    <w:rFonts w:asciiTheme="majorHAnsi" w:hAnsiTheme="majorHAnsi"/>
                                    <w:i/>
                                    <w:sz w:val="24"/>
                                    <w:szCs w:val="24"/>
                                    <w:lang w:eastAsia="ja-JP"/>
                                  </w:rPr>
                                  <w:t>Struckhoff</w:t>
                                </w:r>
                                <w:proofErr w:type="spellEnd"/>
                                <w:r w:rsidRPr="008D25C9">
                                  <w:rPr>
                                    <w:rFonts w:asciiTheme="majorHAnsi" w:hAnsiTheme="majorHAnsi"/>
                                    <w:i/>
                                    <w:sz w:val="24"/>
                                    <w:szCs w:val="24"/>
                                    <w:lang w:eastAsia="ja-JP"/>
                                  </w:rPr>
                                  <w:br/>
                                  <w:t>Erin Petty</w:t>
                                </w:r>
                                <w:r w:rsidRPr="008D25C9">
                                  <w:rPr>
                                    <w:rFonts w:asciiTheme="majorHAnsi" w:hAnsiTheme="majorHAnsi"/>
                                    <w:i/>
                                    <w:sz w:val="24"/>
                                    <w:szCs w:val="24"/>
                                    <w:lang w:eastAsia="ja-JP"/>
                                  </w:rPr>
                                  <w:br/>
                                  <w:t>Lasya Venigalla</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2BDCB76" id="Rectangle 48" o:spid="_x0000_s1027" style="position:absolute;margin-left:0;margin-top:0;width:148.1pt;height:760.3pt;z-index:25165721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" fillcolor="#1f497d [3215]" stroked="f" strokeweight="2pt">
                    <v:textbox inset="14.4pt,,14.4pt">
                      <w:txbxContent>
                        <w:p w14:paraId="2D253813" w14:textId="77777777" w:rsidR="00D72DAE" w:rsidRPr="00F46C1F" w:rsidRDefault="00D72DAE">
                          <w:pPr>
                            <w:pStyle w:val="Subtitle"/>
                            <w:rPr>
                              <w:b/>
                              <w:color w:val="FFFFFF" w:themeColor="background1"/>
                              <w:sz w:val="26"/>
                              <w:szCs w:val="26"/>
                            </w:rPr>
                          </w:pPr>
                          <w:r w:rsidRPr="00F46C1F">
                            <w:rPr>
                              <w:b/>
                              <w:color w:val="FFFFFF" w:themeColor="background1"/>
                              <w:sz w:val="26"/>
                              <w:szCs w:val="26"/>
                            </w:rPr>
                            <w:t>Dyan Pursell</w:t>
                          </w:r>
                          <w:r w:rsidRPr="00F46C1F">
                            <w:rPr>
                              <w:b/>
                              <w:color w:val="FFFFFF" w:themeColor="background1"/>
                              <w:sz w:val="26"/>
                              <w:szCs w:val="26"/>
                            </w:rPr>
                            <w:br/>
                            <w:t>Ryan Wortmann</w:t>
                          </w:r>
                        </w:p>
                        <w:p w14:paraId="07E4E941" w14:textId="77777777" w:rsidR="00D72DAE" w:rsidRPr="00930F81" w:rsidRDefault="00D72DAE" w:rsidP="00930F81">
                          <w:pPr>
                            <w:rPr>
                              <w:lang w:eastAsia="ja-JP"/>
                            </w:rPr>
                          </w:pPr>
                          <w:r w:rsidRPr="00F46C1F">
                            <w:rPr>
                              <w:sz w:val="20"/>
                              <w:szCs w:val="21"/>
                              <w:lang w:eastAsia="ja-JP"/>
                            </w:rPr>
                            <w:t>With assistance from:</w:t>
                          </w:r>
                          <w:r w:rsidRPr="00F46C1F">
                            <w:rPr>
                              <w:sz w:val="20"/>
                              <w:szCs w:val="21"/>
                              <w:lang w:eastAsia="ja-JP"/>
                            </w:rPr>
                            <w:br/>
                          </w:r>
                          <w:r w:rsidRPr="008D25C9">
                            <w:rPr>
                              <w:rFonts w:asciiTheme="majorHAnsi" w:hAnsiTheme="majorHAnsi"/>
                              <w:i/>
                              <w:sz w:val="24"/>
                              <w:szCs w:val="24"/>
                              <w:lang w:eastAsia="ja-JP"/>
                            </w:rPr>
                            <w:t xml:space="preserve">Alicia </w:t>
                          </w:r>
                          <w:proofErr w:type="spellStart"/>
                          <w:r w:rsidRPr="008D25C9">
                            <w:rPr>
                              <w:rFonts w:asciiTheme="majorHAnsi" w:hAnsiTheme="majorHAnsi"/>
                              <w:i/>
                              <w:sz w:val="24"/>
                              <w:szCs w:val="24"/>
                              <w:lang w:eastAsia="ja-JP"/>
                            </w:rPr>
                            <w:t>Struckhoff</w:t>
                          </w:r>
                          <w:proofErr w:type="spellEnd"/>
                          <w:r w:rsidRPr="008D25C9">
                            <w:rPr>
                              <w:rFonts w:asciiTheme="majorHAnsi" w:hAnsiTheme="majorHAnsi"/>
                              <w:i/>
                              <w:sz w:val="24"/>
                              <w:szCs w:val="24"/>
                              <w:lang w:eastAsia="ja-JP"/>
                            </w:rPr>
                            <w:br/>
                            <w:t>Erin Petty</w:t>
                          </w:r>
                          <w:r w:rsidRPr="008D25C9">
                            <w:rPr>
                              <w:rFonts w:asciiTheme="majorHAnsi" w:hAnsiTheme="majorHAnsi"/>
                              <w:i/>
                              <w:sz w:val="24"/>
                              <w:szCs w:val="24"/>
                              <w:lang w:eastAsia="ja-JP"/>
                            </w:rPr>
                            <w:br/>
                            <w:t>Lasya Venigalla</w:t>
                          </w:r>
                        </w:p>
                      </w:txbxContent>
                    </v:textbox>
                    <w10:wrap anchorx="page" anchory="page"/>
                  </v:rect>
                </w:pict>
              </mc:Fallback>
            </mc:AlternateContent>
          </w:r>
        </w:p>
        <w:p w14:paraId="28F59394" w14:textId="77777777" w:rsidR="000921A3" w:rsidRDefault="000921A3"/>
        <w:p w14:paraId="702B617D" w14:textId="77777777" w:rsidR="000921A3" w:rsidRDefault="00F46C1F">
          <w:pPr>
            <w:rPr>
              <w:sz w:val="24"/>
              <w:szCs w:val="24"/>
            </w:rPr>
          </w:pPr>
          <w:r w:rsidRPr="00F46C1F">
            <w:rPr>
              <w:noProof/>
              <w:sz w:val="24"/>
              <w:szCs w:val="24"/>
            </w:rPr>
            <mc:AlternateContent>
              <mc:Choice Requires="wps">
                <w:drawing>
                  <wp:anchor distT="45720" distB="45720" distL="114300" distR="114300" simplePos="0" relativeHeight="251657728" behindDoc="0" locked="0" layoutInCell="1" allowOverlap="1" wp14:anchorId="19D6CAF8" wp14:editId="6035523A">
                    <wp:simplePos x="0" y="0"/>
                    <wp:positionH relativeFrom="column">
                      <wp:posOffset>-762000</wp:posOffset>
                    </wp:positionH>
                    <wp:positionV relativeFrom="paragraph">
                      <wp:posOffset>2144395</wp:posOffset>
                    </wp:positionV>
                    <wp:extent cx="516255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noFill/>
                            <a:ln w="9525">
                              <a:noFill/>
                              <a:miter lim="800000"/>
                              <a:headEnd/>
                              <a:tailEnd/>
                            </a:ln>
                          </wps:spPr>
                          <wps:txbx>
                            <w:txbxContent>
                              <w:p w14:paraId="4E675CED" w14:textId="77777777" w:rsidR="00D72DAE" w:rsidRPr="00F46C1F" w:rsidRDefault="00D72DAE" w:rsidP="00F46C1F">
                                <w:pPr>
                                  <w:jc w:val="right"/>
                                  <w:rPr>
                                    <w:rFonts w:asciiTheme="majorHAnsi" w:hAnsiTheme="majorHAnsi"/>
                                    <w:color w:val="B8CCE4" w:themeColor="accent1" w:themeTint="66"/>
                                    <w:sz w:val="44"/>
                                    <w:szCs w:val="44"/>
                                  </w:rPr>
                                </w:pPr>
                                <w:r w:rsidRPr="00F46C1F">
                                  <w:rPr>
                                    <w:rFonts w:asciiTheme="majorHAnsi" w:hAnsiTheme="majorHAnsi"/>
                                    <w:color w:val="B8CCE4" w:themeColor="accent1" w:themeTint="66"/>
                                    <w:sz w:val="44"/>
                                    <w:szCs w:val="44"/>
                                  </w:rPr>
                                  <w:t>A GUIDE TO USING THE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D6CAF8" id="_x0000_t202" coordsize="21600,21600" o:spt="202" path="m,l,21600r21600,l21600,xe">
                    <v:stroke joinstyle="miter"/>
                    <v:path gradientshapeok="t" o:connecttype="rect"/>
                  </v:shapetype>
                  <v:shape id="Text Box 2" o:spid="_x0000_s1028" type="#_x0000_t202" style="position:absolute;margin-left:-60pt;margin-top:168.85pt;width:406.5pt;height:110.6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" filled="f" stroked="f">
                    <v:textbox style="mso-fit-shape-to-text:t">
                      <w:txbxContent>
                        <w:p w14:paraId="4E675CED" w14:textId="77777777" w:rsidR="00D72DAE" w:rsidRPr="00F46C1F" w:rsidRDefault="00D72DAE" w:rsidP="00F46C1F">
                          <w:pPr>
                            <w:jc w:val="right"/>
                            <w:rPr>
                              <w:rFonts w:asciiTheme="majorHAnsi" w:hAnsiTheme="majorHAnsi"/>
                              <w:color w:val="B8CCE4" w:themeColor="accent1" w:themeTint="66"/>
                              <w:sz w:val="44"/>
                              <w:szCs w:val="44"/>
                            </w:rPr>
                          </w:pPr>
                          <w:r w:rsidRPr="00F46C1F">
                            <w:rPr>
                              <w:rFonts w:asciiTheme="majorHAnsi" w:hAnsiTheme="majorHAnsi"/>
                              <w:color w:val="B8CCE4" w:themeColor="accent1" w:themeTint="66"/>
                              <w:sz w:val="44"/>
                              <w:szCs w:val="44"/>
                            </w:rPr>
                            <w:t>A GUIDE TO USING THE</w:t>
                          </w:r>
                        </w:p>
                      </w:txbxContent>
                    </v:textbox>
                    <w10:wrap type="square"/>
                  </v:shape>
                </w:pict>
              </mc:Fallback>
            </mc:AlternateContent>
          </w:r>
          <w:r w:rsidRPr="00F46C1F">
            <w:rPr>
              <w:noProof/>
              <w:sz w:val="24"/>
              <w:szCs w:val="24"/>
            </w:rPr>
            <mc:AlternateContent>
              <mc:Choice Requires="wps">
                <w:drawing>
                  <wp:anchor distT="45720" distB="45720" distL="114300" distR="114300" simplePos="0" relativeHeight="251658752" behindDoc="0" locked="0" layoutInCell="1" allowOverlap="1" wp14:anchorId="78A05581" wp14:editId="39FD3F48">
                    <wp:simplePos x="0" y="0"/>
                    <wp:positionH relativeFrom="column">
                      <wp:posOffset>-762000</wp:posOffset>
                    </wp:positionH>
                    <wp:positionV relativeFrom="paragraph">
                      <wp:posOffset>4297045</wp:posOffset>
                    </wp:positionV>
                    <wp:extent cx="516255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noFill/>
                            <a:ln w="9525">
                              <a:noFill/>
                              <a:miter lim="800000"/>
                              <a:headEnd/>
                              <a:tailEnd/>
                            </a:ln>
                          </wps:spPr>
                          <wps:txbx>
                            <w:txbxContent>
                              <w:p w14:paraId="2D92379E" w14:textId="77777777" w:rsidR="00D72DAE" w:rsidRPr="00F46C1F" w:rsidRDefault="00D72DAE" w:rsidP="00F46C1F">
                                <w:pPr>
                                  <w:jc w:val="right"/>
                                  <w:rPr>
                                    <w:rFonts w:asciiTheme="majorHAnsi" w:hAnsiTheme="majorHAnsi"/>
                                    <w:color w:val="B8CCE4" w:themeColor="accent1" w:themeTint="66"/>
                                    <w:sz w:val="36"/>
                                    <w:szCs w:val="44"/>
                                  </w:rPr>
                                </w:pPr>
                                <w:r w:rsidRPr="00F46C1F">
                                  <w:rPr>
                                    <w:rFonts w:asciiTheme="majorHAnsi" w:hAnsiTheme="majorHAnsi"/>
                                    <w:color w:val="B8CCE4" w:themeColor="accent1" w:themeTint="66"/>
                                    <w:sz w:val="36"/>
                                    <w:szCs w:val="44"/>
                                  </w:rPr>
                                  <w:t>Released 2018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05581" id="_x0000_s1029" type="#_x0000_t202" style="position:absolute;margin-left:-60pt;margin-top:338.35pt;width:406.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" filled="f" stroked="f">
                    <v:textbox style="mso-fit-shape-to-text:t">
                      <w:txbxContent>
                        <w:p w14:paraId="2D92379E" w14:textId="77777777" w:rsidR="00D72DAE" w:rsidRPr="00F46C1F" w:rsidRDefault="00D72DAE" w:rsidP="00F46C1F">
                          <w:pPr>
                            <w:jc w:val="right"/>
                            <w:rPr>
                              <w:rFonts w:asciiTheme="majorHAnsi" w:hAnsiTheme="majorHAnsi"/>
                              <w:color w:val="B8CCE4" w:themeColor="accent1" w:themeTint="66"/>
                              <w:sz w:val="36"/>
                              <w:szCs w:val="44"/>
                            </w:rPr>
                          </w:pPr>
                          <w:r w:rsidRPr="00F46C1F">
                            <w:rPr>
                              <w:rFonts w:asciiTheme="majorHAnsi" w:hAnsiTheme="majorHAnsi"/>
                              <w:color w:val="B8CCE4" w:themeColor="accent1" w:themeTint="66"/>
                              <w:sz w:val="36"/>
                              <w:szCs w:val="44"/>
                            </w:rPr>
                            <w:t>Released 2018</w:t>
                          </w:r>
                        </w:p>
                      </w:txbxContent>
                    </v:textbox>
                    <w10:wrap type="square"/>
                  </v:shape>
                </w:pict>
              </mc:Fallback>
            </mc:AlternateContent>
          </w:r>
          <w:r w:rsidR="000921A3">
            <w:rPr>
              <w:sz w:val="24"/>
              <w:szCs w:val="24"/>
            </w:rPr>
            <w:br w:type="page"/>
          </w:r>
        </w:p>
      </w:sdtContent>
    </w:sdt>
    <w:p w14:paraId="4B47F89D" w14:textId="77777777" w:rsidR="00AF2384" w:rsidRDefault="00AF2384">
      <w:pPr>
        <w:sectPr w:rsidR="00AF2384" w:rsidSect="00AF2384">
          <w:pgSz w:w="12240" w:h="15840"/>
          <w:pgMar w:top="1440" w:right="1440" w:bottom="1440" w:left="1440" w:header="720" w:footer="720" w:gutter="0"/>
          <w:pgNumType w:fmt="lowerRoman" w:start="1"/>
          <w:cols w:space="720"/>
          <w:titlePg/>
          <w:docGrid w:linePitch="360"/>
        </w:sectPr>
      </w:pPr>
      <w:r>
        <w:lastRenderedPageBreak/>
        <w:br w:type="page"/>
      </w:r>
    </w:p>
    <w:p w14:paraId="231970C9" w14:textId="77777777" w:rsidR="00AF2384" w:rsidRPr="00E330A1" w:rsidRDefault="00AF2384" w:rsidP="00CD660E">
      <w:pPr>
        <w:pStyle w:val="Title"/>
        <w:pBdr>
          <w:bottom w:val="double" w:sz="4" w:space="4" w:color="365F91" w:themeColor="accent1" w:themeShade="BF"/>
        </w:pBdr>
        <w:spacing w:after="240"/>
        <w:rPr>
          <w:i/>
          <w:color w:val="244061" w:themeColor="accent1" w:themeShade="80"/>
        </w:rPr>
      </w:pPr>
      <w:bookmarkStart w:id="29" w:name="_Toc493490978"/>
      <w:bookmarkStart w:id="30" w:name="_Toc497913253"/>
      <w:bookmarkStart w:id="31" w:name="_Toc505343306"/>
      <w:r w:rsidRPr="00E330A1">
        <w:rPr>
          <w:i/>
          <w:color w:val="244061" w:themeColor="accent1" w:themeShade="80"/>
        </w:rPr>
        <w:lastRenderedPageBreak/>
        <w:t>Table of Contents</w:t>
      </w:r>
      <w:bookmarkEnd w:id="29"/>
      <w:bookmarkEnd w:id="30"/>
      <w:bookmarkEnd w:id="31"/>
    </w:p>
    <w:sdt>
      <w:sdtPr>
        <w:id w:val="-1450004219"/>
        <w:docPartObj>
          <w:docPartGallery w:val="Table of Contents"/>
          <w:docPartUnique/>
        </w:docPartObj>
      </w:sdtPr>
      <w:sdtEndPr>
        <w:rPr>
          <w:noProof/>
        </w:rPr>
      </w:sdtEndPr>
      <w:sdtContent>
        <w:p w14:paraId="22088904" w14:textId="5CF58A9A" w:rsidR="00B4593F" w:rsidRPr="000B3EC2" w:rsidRDefault="00244C4B" w:rsidP="00EC58D8">
          <w:pPr>
            <w:pStyle w:val="TOC1"/>
            <w:spacing w:before="80" w:after="80"/>
            <w:rPr>
              <w:rFonts w:eastAsiaTheme="minorEastAsia" w:cstheme="minorBidi"/>
              <w:noProof/>
              <w:sz w:val="23"/>
              <w:szCs w:val="23"/>
            </w:rPr>
          </w:pPr>
          <w:r w:rsidRPr="000B3EC2">
            <w:rPr>
              <w:sz w:val="23"/>
              <w:szCs w:val="23"/>
            </w:rPr>
            <w:fldChar w:fldCharType="begin"/>
          </w:r>
          <w:r w:rsidRPr="000B3EC2">
            <w:rPr>
              <w:sz w:val="23"/>
              <w:szCs w:val="23"/>
            </w:rPr>
            <w:instrText xml:space="preserve"> TOC \o "1-2" \h \z \t "Title,1,TOC Heading,1" </w:instrText>
          </w:r>
          <w:r w:rsidRPr="000B3EC2">
            <w:rPr>
              <w:sz w:val="23"/>
              <w:szCs w:val="23"/>
            </w:rPr>
            <w:fldChar w:fldCharType="separate"/>
          </w:r>
          <w:hyperlink w:anchor="_Toc505343307" w:history="1">
            <w:r w:rsidR="00B4593F" w:rsidRPr="000B3EC2">
              <w:rPr>
                <w:rStyle w:val="Hyperlink"/>
                <w:noProof/>
                <w:sz w:val="23"/>
                <w:szCs w:val="23"/>
              </w:rPr>
              <w:t>Table of Figures</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_Toc505343307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ii</w:t>
            </w:r>
            <w:r w:rsidR="00B4593F" w:rsidRPr="000B3EC2">
              <w:rPr>
                <w:noProof/>
                <w:webHidden/>
                <w:sz w:val="23"/>
                <w:szCs w:val="23"/>
              </w:rPr>
              <w:fldChar w:fldCharType="end"/>
            </w:r>
          </w:hyperlink>
        </w:p>
        <w:p w14:paraId="3C7D288F" w14:textId="4B972864" w:rsidR="00B4593F" w:rsidRPr="000B3EC2" w:rsidRDefault="00145933" w:rsidP="00EC58D8">
          <w:pPr>
            <w:pStyle w:val="TOC1"/>
            <w:spacing w:before="80" w:after="80"/>
            <w:rPr>
              <w:rFonts w:eastAsiaTheme="minorEastAsia" w:cstheme="minorBidi"/>
              <w:noProof/>
              <w:sz w:val="23"/>
              <w:szCs w:val="23"/>
            </w:rPr>
          </w:pPr>
          <w:hyperlink w:anchor="_Toc505343308" w:history="1">
            <w:r w:rsidR="00B4593F" w:rsidRPr="000B3EC2">
              <w:rPr>
                <w:rStyle w:val="Hyperlink"/>
                <w:noProof/>
                <w:sz w:val="23"/>
                <w:szCs w:val="23"/>
              </w:rPr>
              <w:t>Set Up</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_Toc505343308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w:t>
            </w:r>
            <w:r w:rsidR="00B4593F" w:rsidRPr="000B3EC2">
              <w:rPr>
                <w:noProof/>
                <w:webHidden/>
                <w:sz w:val="23"/>
                <w:szCs w:val="23"/>
              </w:rPr>
              <w:fldChar w:fldCharType="end"/>
            </w:r>
          </w:hyperlink>
        </w:p>
        <w:p w14:paraId="2889C214" w14:textId="5FCE6D6E" w:rsidR="00B4593F" w:rsidRPr="000B3EC2" w:rsidRDefault="00145933" w:rsidP="00EC58D8">
          <w:pPr>
            <w:pStyle w:val="TOC1"/>
            <w:spacing w:before="80" w:after="80"/>
            <w:rPr>
              <w:rFonts w:eastAsiaTheme="minorEastAsia" w:cstheme="minorBidi"/>
              <w:noProof/>
              <w:sz w:val="23"/>
              <w:szCs w:val="23"/>
            </w:rPr>
          </w:pPr>
          <w:hyperlink w:anchor="_Toc505343309" w:history="1">
            <w:r w:rsidR="00B4593F" w:rsidRPr="000B3EC2">
              <w:rPr>
                <w:rStyle w:val="Hyperlink"/>
                <w:noProof/>
                <w:sz w:val="23"/>
                <w:szCs w:val="23"/>
              </w:rPr>
              <w:t>ArcMap Licensing</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_Toc505343309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w:t>
            </w:r>
            <w:r w:rsidR="00B4593F" w:rsidRPr="000B3EC2">
              <w:rPr>
                <w:noProof/>
                <w:webHidden/>
                <w:sz w:val="23"/>
                <w:szCs w:val="23"/>
              </w:rPr>
              <w:fldChar w:fldCharType="end"/>
            </w:r>
          </w:hyperlink>
        </w:p>
        <w:p w14:paraId="47E741B9" w14:textId="4470AF6A" w:rsidR="00B4593F" w:rsidRPr="000B3EC2" w:rsidRDefault="00145933" w:rsidP="00EC58D8">
          <w:pPr>
            <w:pStyle w:val="TOC1"/>
            <w:spacing w:before="80" w:after="80"/>
            <w:rPr>
              <w:rFonts w:eastAsiaTheme="minorEastAsia" w:cstheme="minorBidi"/>
              <w:noProof/>
              <w:sz w:val="23"/>
              <w:szCs w:val="23"/>
            </w:rPr>
          </w:pPr>
          <w:hyperlink w:anchor="_Toc505343310" w:history="1">
            <w:r w:rsidR="00B4593F" w:rsidRPr="000B3EC2">
              <w:rPr>
                <w:rStyle w:val="Hyperlink"/>
                <w:noProof/>
                <w:sz w:val="23"/>
                <w:szCs w:val="23"/>
              </w:rPr>
              <w:t>Setting Up the Toolbox</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_Toc505343310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2</w:t>
            </w:r>
            <w:r w:rsidR="00B4593F" w:rsidRPr="000B3EC2">
              <w:rPr>
                <w:noProof/>
                <w:webHidden/>
                <w:sz w:val="23"/>
                <w:szCs w:val="23"/>
              </w:rPr>
              <w:fldChar w:fldCharType="end"/>
            </w:r>
          </w:hyperlink>
        </w:p>
        <w:p w14:paraId="0DD1227D" w14:textId="3932A314" w:rsidR="00B4593F" w:rsidRPr="000B3EC2" w:rsidRDefault="00145933" w:rsidP="00EC58D8">
          <w:pPr>
            <w:pStyle w:val="TOC1"/>
            <w:spacing w:before="80" w:after="80"/>
            <w:rPr>
              <w:rFonts w:eastAsiaTheme="minorEastAsia" w:cstheme="minorBidi"/>
              <w:noProof/>
              <w:sz w:val="23"/>
              <w:szCs w:val="23"/>
            </w:rPr>
          </w:pPr>
          <w:hyperlink w:anchor="_Toc505343311" w:history="1">
            <w:r w:rsidR="00B4593F" w:rsidRPr="000B3EC2">
              <w:rPr>
                <w:rStyle w:val="Hyperlink"/>
                <w:noProof/>
                <w:sz w:val="23"/>
                <w:szCs w:val="23"/>
              </w:rPr>
              <w:t xml:space="preserve">Setting up the </w:t>
            </w:r>
            <w:r w:rsidR="00783BEC" w:rsidRPr="000B3EC2">
              <w:rPr>
                <w:rStyle w:val="Hyperlink"/>
                <w:noProof/>
                <w:sz w:val="23"/>
                <w:szCs w:val="23"/>
              </w:rPr>
              <w:t>geo</w:t>
            </w:r>
            <w:r w:rsidR="00B4593F" w:rsidRPr="000B3EC2">
              <w:rPr>
                <w:rStyle w:val="Hyperlink"/>
                <w:noProof/>
                <w:sz w:val="23"/>
                <w:szCs w:val="23"/>
              </w:rPr>
              <w:t>Database</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_Toc505343311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3</w:t>
            </w:r>
            <w:r w:rsidR="00B4593F" w:rsidRPr="000B3EC2">
              <w:rPr>
                <w:noProof/>
                <w:webHidden/>
                <w:sz w:val="23"/>
                <w:szCs w:val="23"/>
              </w:rPr>
              <w:fldChar w:fldCharType="end"/>
            </w:r>
          </w:hyperlink>
        </w:p>
        <w:p w14:paraId="2B24C571" w14:textId="32CB45DA" w:rsidR="00B4593F" w:rsidRPr="000B3EC2" w:rsidRDefault="00145933" w:rsidP="00EC58D8">
          <w:pPr>
            <w:pStyle w:val="TOC1"/>
            <w:spacing w:before="80" w:after="80"/>
            <w:rPr>
              <w:rFonts w:eastAsiaTheme="minorEastAsia" w:cstheme="minorBidi"/>
              <w:noProof/>
              <w:sz w:val="23"/>
              <w:szCs w:val="23"/>
            </w:rPr>
          </w:pPr>
          <w:hyperlink w:anchor="_Toc505343312" w:history="1">
            <w:r w:rsidR="00B4593F" w:rsidRPr="000B3EC2">
              <w:rPr>
                <w:rStyle w:val="Hyperlink"/>
                <w:noProof/>
                <w:sz w:val="23"/>
                <w:szCs w:val="23"/>
              </w:rPr>
              <w:t>Tools</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_Toc505343312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4</w:t>
            </w:r>
            <w:r w:rsidR="00B4593F" w:rsidRPr="000B3EC2">
              <w:rPr>
                <w:noProof/>
                <w:webHidden/>
                <w:sz w:val="23"/>
                <w:szCs w:val="23"/>
              </w:rPr>
              <w:fldChar w:fldCharType="end"/>
            </w:r>
          </w:hyperlink>
        </w:p>
        <w:p w14:paraId="3CB74416" w14:textId="28DD2018" w:rsidR="00B4593F" w:rsidRPr="000B3EC2" w:rsidRDefault="00145933" w:rsidP="00EC58D8">
          <w:pPr>
            <w:pStyle w:val="TOC1"/>
            <w:spacing w:before="80" w:after="80"/>
            <w:rPr>
              <w:rFonts w:eastAsiaTheme="minorEastAsia" w:cstheme="minorBidi"/>
              <w:noProof/>
              <w:sz w:val="23"/>
              <w:szCs w:val="23"/>
            </w:rPr>
          </w:pPr>
          <w:hyperlink w:anchor="_Toc505343313" w:history="1">
            <w:r w:rsidR="00624644" w:rsidRPr="000B3EC2">
              <w:rPr>
                <w:rStyle w:val="Hyperlink"/>
                <w:noProof/>
                <w:sz w:val="23"/>
                <w:szCs w:val="23"/>
              </w:rPr>
              <w:t>Create a Digital Elevation Model</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_Toc505343313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4</w:t>
            </w:r>
            <w:r w:rsidR="00B4593F" w:rsidRPr="000B3EC2">
              <w:rPr>
                <w:noProof/>
                <w:webHidden/>
                <w:sz w:val="23"/>
                <w:szCs w:val="23"/>
              </w:rPr>
              <w:fldChar w:fldCharType="end"/>
            </w:r>
          </w:hyperlink>
        </w:p>
        <w:p w14:paraId="5DBBD722" w14:textId="77777777" w:rsidR="00B4593F" w:rsidRPr="000B3EC2" w:rsidRDefault="00145933" w:rsidP="00EC58D8">
          <w:pPr>
            <w:pStyle w:val="TOC1"/>
            <w:spacing w:before="80" w:after="80"/>
            <w:rPr>
              <w:rFonts w:eastAsiaTheme="minorEastAsia" w:cstheme="minorBidi"/>
              <w:noProof/>
              <w:sz w:val="23"/>
              <w:szCs w:val="23"/>
            </w:rPr>
          </w:pPr>
          <w:hyperlink w:anchor="_Toc505343314" w:history="1">
            <w:r w:rsidR="00624644" w:rsidRPr="000B3EC2">
              <w:rPr>
                <w:rStyle w:val="Hyperlink"/>
                <w:noProof/>
                <w:sz w:val="23"/>
                <w:szCs w:val="23"/>
              </w:rPr>
              <w:t>Create a Digital Surface Model</w:t>
            </w:r>
            <w:r w:rsidR="00B4593F" w:rsidRPr="000B3EC2">
              <w:rPr>
                <w:noProof/>
                <w:webHidden/>
                <w:sz w:val="23"/>
                <w:szCs w:val="23"/>
              </w:rPr>
              <w:tab/>
            </w:r>
            <w:r w:rsidR="007A37CF" w:rsidRPr="000B3EC2">
              <w:rPr>
                <w:noProof/>
                <w:webHidden/>
                <w:sz w:val="23"/>
                <w:szCs w:val="23"/>
              </w:rPr>
              <w:t>9</w:t>
            </w:r>
          </w:hyperlink>
        </w:p>
        <w:p w14:paraId="0A3916B6" w14:textId="12C51D7C" w:rsidR="00B4593F" w:rsidRPr="000B3EC2" w:rsidRDefault="00145933" w:rsidP="00EC58D8">
          <w:pPr>
            <w:pStyle w:val="TOC1"/>
            <w:spacing w:before="80" w:after="80"/>
            <w:rPr>
              <w:rFonts w:eastAsiaTheme="minorEastAsia" w:cstheme="minorBidi"/>
              <w:noProof/>
              <w:sz w:val="23"/>
              <w:szCs w:val="23"/>
            </w:rPr>
          </w:pPr>
          <w:hyperlink w:anchor="_Toc505343315" w:history="1">
            <w:r w:rsidR="00B4593F" w:rsidRPr="000B3EC2">
              <w:rPr>
                <w:rStyle w:val="Hyperlink"/>
                <w:noProof/>
                <w:sz w:val="23"/>
                <w:szCs w:val="23"/>
              </w:rPr>
              <w:t xml:space="preserve">Create </w:t>
            </w:r>
            <w:r w:rsidR="00624644" w:rsidRPr="000B3EC2">
              <w:rPr>
                <w:rStyle w:val="Hyperlink"/>
                <w:noProof/>
                <w:sz w:val="23"/>
                <w:szCs w:val="23"/>
              </w:rPr>
              <w:t xml:space="preserve">a </w:t>
            </w:r>
            <w:r w:rsidR="00B4593F" w:rsidRPr="000B3EC2">
              <w:rPr>
                <w:rStyle w:val="Hyperlink"/>
                <w:noProof/>
                <w:sz w:val="23"/>
                <w:szCs w:val="23"/>
              </w:rPr>
              <w:t>Vegetation Height Raster</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_Toc505343315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11</w:t>
            </w:r>
            <w:r w:rsidR="00B4593F" w:rsidRPr="000B3EC2">
              <w:rPr>
                <w:noProof/>
                <w:webHidden/>
                <w:sz w:val="23"/>
                <w:szCs w:val="23"/>
              </w:rPr>
              <w:fldChar w:fldCharType="end"/>
            </w:r>
          </w:hyperlink>
        </w:p>
        <w:p w14:paraId="4B28F20C" w14:textId="00B9AF17" w:rsidR="00B4593F" w:rsidRPr="000B3EC2" w:rsidRDefault="00145933" w:rsidP="00EC58D8">
          <w:pPr>
            <w:pStyle w:val="TOC1"/>
            <w:spacing w:before="80" w:after="80"/>
            <w:rPr>
              <w:rFonts w:eastAsiaTheme="minorEastAsia" w:cstheme="minorBidi"/>
              <w:noProof/>
              <w:sz w:val="23"/>
              <w:szCs w:val="23"/>
            </w:rPr>
          </w:pPr>
          <w:hyperlink w:anchor="_Toc505343316" w:history="1">
            <w:r w:rsidR="00B4593F" w:rsidRPr="000B3EC2">
              <w:rPr>
                <w:rStyle w:val="Hyperlink"/>
                <w:noProof/>
                <w:sz w:val="23"/>
                <w:szCs w:val="23"/>
              </w:rPr>
              <w:t>Aspect</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_Toc505343316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13</w:t>
            </w:r>
            <w:r w:rsidR="00B4593F" w:rsidRPr="000B3EC2">
              <w:rPr>
                <w:noProof/>
                <w:webHidden/>
                <w:sz w:val="23"/>
                <w:szCs w:val="23"/>
              </w:rPr>
              <w:fldChar w:fldCharType="end"/>
            </w:r>
          </w:hyperlink>
        </w:p>
        <w:p w14:paraId="7CDA9D75" w14:textId="0B5259EA" w:rsidR="00B4593F" w:rsidRPr="000B3EC2" w:rsidRDefault="00145933" w:rsidP="00EC58D8">
          <w:pPr>
            <w:pStyle w:val="TOC1"/>
            <w:spacing w:before="80" w:after="80"/>
            <w:rPr>
              <w:rFonts w:eastAsiaTheme="minorEastAsia" w:cstheme="minorBidi"/>
              <w:noProof/>
              <w:sz w:val="23"/>
              <w:szCs w:val="23"/>
            </w:rPr>
          </w:pPr>
          <w:hyperlink w:anchor="_Toc505343317" w:history="1">
            <w:r w:rsidR="00B4593F" w:rsidRPr="000B3EC2">
              <w:rPr>
                <w:rStyle w:val="Hyperlink"/>
                <w:noProof/>
                <w:sz w:val="23"/>
                <w:szCs w:val="23"/>
              </w:rPr>
              <w:t>Hillshade</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_Toc505343317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14</w:t>
            </w:r>
            <w:r w:rsidR="00B4593F" w:rsidRPr="000B3EC2">
              <w:rPr>
                <w:noProof/>
                <w:webHidden/>
                <w:sz w:val="23"/>
                <w:szCs w:val="23"/>
              </w:rPr>
              <w:fldChar w:fldCharType="end"/>
            </w:r>
          </w:hyperlink>
        </w:p>
        <w:p w14:paraId="69D78F4E" w14:textId="286481EE" w:rsidR="00B4593F" w:rsidRPr="000B3EC2" w:rsidRDefault="00145933" w:rsidP="00EC58D8">
          <w:pPr>
            <w:pStyle w:val="TOC1"/>
            <w:spacing w:before="80" w:after="80"/>
            <w:rPr>
              <w:rFonts w:eastAsiaTheme="minorEastAsia" w:cstheme="minorBidi"/>
              <w:noProof/>
              <w:sz w:val="23"/>
              <w:szCs w:val="23"/>
            </w:rPr>
          </w:pPr>
          <w:hyperlink w:anchor="_Toc505343318" w:history="1">
            <w:r w:rsidR="00B4593F" w:rsidRPr="000B3EC2">
              <w:rPr>
                <w:rStyle w:val="Hyperlink"/>
                <w:noProof/>
                <w:sz w:val="23"/>
                <w:szCs w:val="23"/>
              </w:rPr>
              <w:t>Slope</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_Toc505343318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15</w:t>
            </w:r>
            <w:r w:rsidR="00B4593F" w:rsidRPr="000B3EC2">
              <w:rPr>
                <w:noProof/>
                <w:webHidden/>
                <w:sz w:val="23"/>
                <w:szCs w:val="23"/>
              </w:rPr>
              <w:fldChar w:fldCharType="end"/>
            </w:r>
          </w:hyperlink>
        </w:p>
        <w:p w14:paraId="0DA1A2A4" w14:textId="53915108" w:rsidR="00B4593F" w:rsidRPr="000B3EC2" w:rsidRDefault="00145933" w:rsidP="00EC58D8">
          <w:pPr>
            <w:pStyle w:val="TOC1"/>
            <w:spacing w:before="80" w:after="80"/>
            <w:rPr>
              <w:rFonts w:eastAsiaTheme="minorEastAsia" w:cstheme="minorBidi"/>
              <w:noProof/>
              <w:sz w:val="23"/>
              <w:szCs w:val="23"/>
            </w:rPr>
          </w:pPr>
          <w:hyperlink w:anchor="_Toc505343319" w:history="1">
            <w:r w:rsidR="00B4593F" w:rsidRPr="000B3EC2">
              <w:rPr>
                <w:rStyle w:val="Hyperlink"/>
                <w:noProof/>
                <w:sz w:val="23"/>
                <w:szCs w:val="23"/>
              </w:rPr>
              <w:t>Stream Modeling Tools</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_Toc505343319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16</w:t>
            </w:r>
            <w:r w:rsidR="00B4593F" w:rsidRPr="000B3EC2">
              <w:rPr>
                <w:noProof/>
                <w:webHidden/>
                <w:sz w:val="23"/>
                <w:szCs w:val="23"/>
              </w:rPr>
              <w:fldChar w:fldCharType="end"/>
            </w:r>
          </w:hyperlink>
        </w:p>
        <w:p w14:paraId="0CE9385C" w14:textId="58EEB1B2" w:rsidR="00B4593F" w:rsidRPr="000B3EC2" w:rsidRDefault="00145933" w:rsidP="00EC58D8">
          <w:pPr>
            <w:pStyle w:val="TOC1"/>
            <w:spacing w:before="80" w:after="80"/>
            <w:rPr>
              <w:noProof/>
              <w:sz w:val="23"/>
              <w:szCs w:val="23"/>
            </w:rPr>
          </w:pPr>
          <w:hyperlink w:anchor="_Toc505343320" w:history="1">
            <w:r w:rsidR="00B4593F" w:rsidRPr="000B3EC2">
              <w:rPr>
                <w:rStyle w:val="Hyperlink"/>
                <w:noProof/>
                <w:sz w:val="23"/>
                <w:szCs w:val="23"/>
              </w:rPr>
              <w:t>Calculate Flow Direction</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_Toc505343320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17</w:t>
            </w:r>
            <w:r w:rsidR="00B4593F" w:rsidRPr="000B3EC2">
              <w:rPr>
                <w:noProof/>
                <w:webHidden/>
                <w:sz w:val="23"/>
                <w:szCs w:val="23"/>
              </w:rPr>
              <w:fldChar w:fldCharType="end"/>
            </w:r>
          </w:hyperlink>
        </w:p>
        <w:p w14:paraId="0032A4D5" w14:textId="607A69B1" w:rsidR="000F01F0" w:rsidRPr="000B3EC2" w:rsidRDefault="00145933" w:rsidP="00EC58D8">
          <w:pPr>
            <w:pStyle w:val="TOC1"/>
            <w:spacing w:before="80" w:after="80"/>
            <w:rPr>
              <w:rFonts w:eastAsiaTheme="minorEastAsia" w:cstheme="minorBidi"/>
              <w:noProof/>
              <w:sz w:val="23"/>
              <w:szCs w:val="23"/>
            </w:rPr>
          </w:pPr>
          <w:hyperlink w:anchor="_Toc505343318" w:history="1">
            <w:r w:rsidR="000F01F0" w:rsidRPr="000B3EC2">
              <w:rPr>
                <w:rStyle w:val="Hyperlink"/>
                <w:noProof/>
                <w:sz w:val="23"/>
                <w:szCs w:val="23"/>
              </w:rPr>
              <w:t>FLOW ACCUMULATION</w:t>
            </w:r>
          </w:hyperlink>
          <w:r w:rsidR="0085559A" w:rsidRPr="0085559A">
            <w:rPr>
              <w:noProof/>
              <w:webHidden/>
              <w:sz w:val="23"/>
              <w:szCs w:val="23"/>
            </w:rPr>
            <w:tab/>
          </w:r>
          <w:r w:rsidR="0085559A">
            <w:rPr>
              <w:noProof/>
              <w:sz w:val="23"/>
              <w:szCs w:val="23"/>
            </w:rPr>
            <w:t>1</w:t>
          </w:r>
          <w:r w:rsidR="00FD6A14">
            <w:rPr>
              <w:noProof/>
              <w:sz w:val="23"/>
              <w:szCs w:val="23"/>
            </w:rPr>
            <w:t>8</w:t>
          </w:r>
        </w:p>
        <w:p w14:paraId="3FC7E896" w14:textId="61B2D0A6" w:rsidR="00803BFD" w:rsidRPr="00803BFD" w:rsidRDefault="00145933" w:rsidP="00803BFD">
          <w:pPr>
            <w:pStyle w:val="TOC1"/>
            <w:spacing w:before="80" w:after="80"/>
            <w:rPr>
              <w:noProof/>
              <w:sz w:val="23"/>
              <w:szCs w:val="23"/>
            </w:rPr>
          </w:pPr>
          <w:hyperlink w:anchor="_Toc505343321" w:history="1">
            <w:r w:rsidR="009E2257" w:rsidRPr="000B3EC2">
              <w:rPr>
                <w:rStyle w:val="Hyperlink"/>
                <w:noProof/>
                <w:sz w:val="23"/>
                <w:szCs w:val="23"/>
              </w:rPr>
              <w:t>Make Stream</w:t>
            </w:r>
            <w:r w:rsidR="00B4593F" w:rsidRPr="000B3EC2">
              <w:rPr>
                <w:rStyle w:val="Hyperlink"/>
                <w:noProof/>
                <w:sz w:val="23"/>
                <w:szCs w:val="23"/>
              </w:rPr>
              <w:t xml:space="preserve"> Line</w:t>
            </w:r>
            <w:r w:rsidR="009E2257" w:rsidRPr="000B3EC2">
              <w:rPr>
                <w:rStyle w:val="Hyperlink"/>
                <w:noProof/>
                <w:sz w:val="23"/>
                <w:szCs w:val="23"/>
              </w:rPr>
              <w:t>s</w:t>
            </w:r>
          </w:hyperlink>
          <w:r w:rsidR="0085559A" w:rsidRPr="0085559A">
            <w:rPr>
              <w:noProof/>
              <w:webHidden/>
              <w:sz w:val="23"/>
              <w:szCs w:val="23"/>
            </w:rPr>
            <w:tab/>
          </w:r>
          <w:r w:rsidR="0085559A">
            <w:rPr>
              <w:noProof/>
              <w:sz w:val="23"/>
              <w:szCs w:val="23"/>
            </w:rPr>
            <w:t>1</w:t>
          </w:r>
          <w:r w:rsidR="00FD6A14">
            <w:rPr>
              <w:noProof/>
              <w:sz w:val="23"/>
              <w:szCs w:val="23"/>
            </w:rPr>
            <w:t>9</w:t>
          </w:r>
        </w:p>
        <w:p w14:paraId="7D437ADC" w14:textId="1F3C800C" w:rsidR="00B4593F" w:rsidRPr="000B3EC2" w:rsidRDefault="00145933" w:rsidP="00EC58D8">
          <w:pPr>
            <w:pStyle w:val="TOC1"/>
            <w:spacing w:before="80" w:after="80"/>
            <w:rPr>
              <w:rFonts w:eastAsiaTheme="minorEastAsia" w:cstheme="minorBidi"/>
              <w:noProof/>
              <w:sz w:val="23"/>
              <w:szCs w:val="23"/>
            </w:rPr>
          </w:pPr>
          <w:hyperlink w:anchor="_Toc505343322" w:history="1">
            <w:r w:rsidR="009E2257" w:rsidRPr="000B3EC2">
              <w:rPr>
                <w:rStyle w:val="Hyperlink"/>
                <w:noProof/>
                <w:sz w:val="23"/>
                <w:szCs w:val="23"/>
              </w:rPr>
              <w:t>A Note About Errors using</w:t>
            </w:r>
            <w:r w:rsidR="00B4593F" w:rsidRPr="000B3EC2">
              <w:rPr>
                <w:rStyle w:val="Hyperlink"/>
                <w:noProof/>
                <w:sz w:val="23"/>
                <w:szCs w:val="23"/>
              </w:rPr>
              <w:t xml:space="preserve"> Make Stream Lines</w:t>
            </w:r>
            <w:r w:rsidR="00B4593F" w:rsidRPr="000B3EC2">
              <w:rPr>
                <w:noProof/>
                <w:webHidden/>
                <w:sz w:val="23"/>
                <w:szCs w:val="23"/>
              </w:rPr>
              <w:tab/>
            </w:r>
            <w:r w:rsidR="007A37CF" w:rsidRPr="000B3EC2">
              <w:rPr>
                <w:noProof/>
                <w:webHidden/>
                <w:sz w:val="23"/>
                <w:szCs w:val="23"/>
              </w:rPr>
              <w:t>2</w:t>
            </w:r>
            <w:r w:rsidR="000F01F0" w:rsidRPr="000B3EC2">
              <w:rPr>
                <w:noProof/>
                <w:webHidden/>
                <w:sz w:val="23"/>
                <w:szCs w:val="23"/>
              </w:rPr>
              <w:t>7</w:t>
            </w:r>
          </w:hyperlink>
        </w:p>
        <w:p w14:paraId="51BE8FF7" w14:textId="29AE9C31" w:rsidR="00BD602E" w:rsidRDefault="00BD602E" w:rsidP="00EC58D8">
          <w:pPr>
            <w:pStyle w:val="TOC1"/>
            <w:spacing w:before="80" w:after="80"/>
          </w:pPr>
          <w:r>
            <w:t>How to properly edit stream lines</w:t>
          </w:r>
          <w:r w:rsidRPr="00BD602E">
            <w:rPr>
              <w:webHidden/>
            </w:rPr>
            <w:tab/>
          </w:r>
          <w:r>
            <w:rPr>
              <w:webHidden/>
            </w:rPr>
            <w:t>28</w:t>
          </w:r>
        </w:p>
        <w:p w14:paraId="20CD3FF0" w14:textId="753BA214" w:rsidR="00B4593F" w:rsidRDefault="00145933" w:rsidP="00EC58D8">
          <w:pPr>
            <w:pStyle w:val="TOC1"/>
            <w:spacing w:before="80" w:after="80"/>
            <w:rPr>
              <w:noProof/>
              <w:sz w:val="23"/>
              <w:szCs w:val="23"/>
            </w:rPr>
          </w:pPr>
          <w:hyperlink w:anchor="_Toc505343323" w:history="1">
            <w:r w:rsidR="00B4593F" w:rsidRPr="000B3EC2">
              <w:rPr>
                <w:rStyle w:val="Hyperlink"/>
                <w:noProof/>
                <w:sz w:val="23"/>
                <w:szCs w:val="23"/>
              </w:rPr>
              <w:t>Assign Stream Order to Lines</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_Toc505343323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38</w:t>
            </w:r>
            <w:r w:rsidR="00B4593F" w:rsidRPr="000B3EC2">
              <w:rPr>
                <w:noProof/>
                <w:webHidden/>
                <w:sz w:val="23"/>
                <w:szCs w:val="23"/>
              </w:rPr>
              <w:fldChar w:fldCharType="end"/>
            </w:r>
          </w:hyperlink>
        </w:p>
        <w:p w14:paraId="7D1A90F5" w14:textId="30906BF7" w:rsidR="007A37CF" w:rsidRPr="000B3EC2" w:rsidRDefault="00145933" w:rsidP="00EC58D8">
          <w:pPr>
            <w:pStyle w:val="TOC1"/>
            <w:spacing w:before="80" w:after="80"/>
            <w:rPr>
              <w:noProof/>
              <w:sz w:val="23"/>
              <w:szCs w:val="23"/>
            </w:rPr>
          </w:pPr>
          <w:hyperlink w:anchor="_Toc505343323" w:history="1">
            <w:r w:rsidR="000B3EC2">
              <w:rPr>
                <w:rStyle w:val="Hyperlink"/>
                <w:noProof/>
                <w:sz w:val="23"/>
                <w:szCs w:val="23"/>
              </w:rPr>
              <w:t>MAKE ACTIVE CHANNEL POLYGONS</w:t>
            </w:r>
            <w:r w:rsidR="000B3EC2" w:rsidRPr="000B3EC2">
              <w:rPr>
                <w:noProof/>
                <w:webHidden/>
                <w:sz w:val="23"/>
                <w:szCs w:val="23"/>
              </w:rPr>
              <w:tab/>
            </w:r>
          </w:hyperlink>
          <w:r w:rsidR="008A51F5">
            <w:rPr>
              <w:noProof/>
              <w:sz w:val="23"/>
              <w:szCs w:val="23"/>
            </w:rPr>
            <w:t>40</w:t>
          </w:r>
        </w:p>
        <w:p w14:paraId="7F37FEBC" w14:textId="01589FC3" w:rsidR="00B4593F" w:rsidRPr="000B3EC2" w:rsidRDefault="00145933" w:rsidP="00EC58D8">
          <w:pPr>
            <w:pStyle w:val="TOC1"/>
            <w:spacing w:before="80" w:after="80"/>
            <w:rPr>
              <w:noProof/>
              <w:sz w:val="23"/>
              <w:szCs w:val="23"/>
            </w:rPr>
          </w:pPr>
          <w:hyperlink w:anchor="_Toc505343324" w:history="1">
            <w:r w:rsidR="00B4593F" w:rsidRPr="000B3EC2">
              <w:rPr>
                <w:rStyle w:val="Hyperlink"/>
                <w:noProof/>
                <w:sz w:val="23"/>
                <w:szCs w:val="23"/>
              </w:rPr>
              <w:t>A Note About Errors using Make Active Channel Polygons</w:t>
            </w:r>
            <w:r w:rsidR="00B4593F" w:rsidRPr="000B3EC2">
              <w:rPr>
                <w:noProof/>
                <w:webHidden/>
                <w:sz w:val="23"/>
                <w:szCs w:val="23"/>
              </w:rPr>
              <w:tab/>
            </w:r>
          </w:hyperlink>
          <w:r w:rsidR="008A51F5">
            <w:rPr>
              <w:noProof/>
              <w:sz w:val="23"/>
              <w:szCs w:val="23"/>
            </w:rPr>
            <w:t>46</w:t>
          </w:r>
        </w:p>
        <w:p w14:paraId="48A0EAC0" w14:textId="7F0ABE03" w:rsidR="000F01F0" w:rsidRPr="000B3EC2" w:rsidRDefault="00145933" w:rsidP="00EC58D8">
          <w:pPr>
            <w:pStyle w:val="TOC1"/>
            <w:spacing w:before="80" w:after="80"/>
            <w:rPr>
              <w:rFonts w:eastAsiaTheme="minorEastAsia" w:cstheme="minorBidi"/>
              <w:noProof/>
              <w:sz w:val="23"/>
              <w:szCs w:val="23"/>
            </w:rPr>
          </w:pPr>
          <w:hyperlink w:anchor="_Toc505343325" w:history="1">
            <w:r w:rsidR="000F01F0" w:rsidRPr="000B3EC2">
              <w:rPr>
                <w:noProof/>
                <w:sz w:val="23"/>
                <w:szCs w:val="23"/>
              </w:rPr>
              <w:t>MAKE BANKFULL POLYGONS</w:t>
            </w:r>
            <w:r w:rsidR="000F01F0" w:rsidRPr="000B3EC2">
              <w:rPr>
                <w:noProof/>
                <w:webHidden/>
                <w:sz w:val="23"/>
                <w:szCs w:val="23"/>
              </w:rPr>
              <w:tab/>
            </w:r>
          </w:hyperlink>
          <w:r w:rsidR="008A51F5">
            <w:rPr>
              <w:noProof/>
              <w:sz w:val="23"/>
              <w:szCs w:val="23"/>
            </w:rPr>
            <w:t>49</w:t>
          </w:r>
        </w:p>
        <w:p w14:paraId="52A058A8" w14:textId="12257C43" w:rsidR="007A37CF" w:rsidRPr="000B3EC2" w:rsidRDefault="00145933" w:rsidP="00EC58D8">
          <w:pPr>
            <w:pStyle w:val="TOC1"/>
            <w:spacing w:before="80" w:after="80"/>
            <w:rPr>
              <w:rFonts w:eastAsiaTheme="minorEastAsia" w:cstheme="minorBidi"/>
              <w:noProof/>
              <w:sz w:val="23"/>
              <w:szCs w:val="23"/>
            </w:rPr>
          </w:pPr>
          <w:hyperlink w:anchor="_Toc505343325" w:history="1">
            <w:r w:rsidR="000F01F0" w:rsidRPr="000B3EC2">
              <w:rPr>
                <w:noProof/>
                <w:sz w:val="23"/>
                <w:szCs w:val="23"/>
              </w:rPr>
              <w:t>MAKE RIPARIAN CORRIDOR POLYGONS</w:t>
            </w:r>
            <w:r w:rsidR="000F01F0" w:rsidRPr="000B3EC2">
              <w:rPr>
                <w:noProof/>
                <w:webHidden/>
                <w:sz w:val="23"/>
                <w:szCs w:val="23"/>
              </w:rPr>
              <w:tab/>
            </w:r>
          </w:hyperlink>
          <w:r w:rsidR="008A51F5">
            <w:rPr>
              <w:noProof/>
              <w:sz w:val="23"/>
              <w:szCs w:val="23"/>
            </w:rPr>
            <w:t>50</w:t>
          </w:r>
        </w:p>
        <w:p w14:paraId="6C76145F" w14:textId="26B7CFD3" w:rsidR="00B4593F" w:rsidRPr="000B3EC2" w:rsidRDefault="00145933" w:rsidP="00EC58D8">
          <w:pPr>
            <w:pStyle w:val="TOC1"/>
            <w:spacing w:before="80" w:after="80"/>
            <w:rPr>
              <w:rFonts w:eastAsiaTheme="minorEastAsia" w:cstheme="minorBidi"/>
              <w:noProof/>
              <w:sz w:val="23"/>
              <w:szCs w:val="23"/>
            </w:rPr>
          </w:pPr>
          <w:hyperlink w:anchor="_Toc505343325" w:history="1">
            <w:r w:rsidR="00B4593F" w:rsidRPr="000B3EC2">
              <w:rPr>
                <w:rStyle w:val="Hyperlink"/>
                <w:noProof/>
                <w:sz w:val="23"/>
                <w:szCs w:val="23"/>
              </w:rPr>
              <w:t>Stream Monitoring Tools</w:t>
            </w:r>
            <w:r w:rsidR="00B4593F" w:rsidRPr="000B3EC2">
              <w:rPr>
                <w:noProof/>
                <w:webHidden/>
                <w:sz w:val="23"/>
                <w:szCs w:val="23"/>
              </w:rPr>
              <w:tab/>
            </w:r>
          </w:hyperlink>
          <w:r w:rsidR="008A51F5">
            <w:rPr>
              <w:noProof/>
              <w:sz w:val="23"/>
              <w:szCs w:val="23"/>
            </w:rPr>
            <w:t>51</w:t>
          </w:r>
        </w:p>
        <w:p w14:paraId="08F87D92" w14:textId="67C0A253" w:rsidR="00B4593F" w:rsidRPr="000B3EC2" w:rsidRDefault="00145933" w:rsidP="00EC58D8">
          <w:pPr>
            <w:pStyle w:val="TOC1"/>
            <w:spacing w:before="80" w:after="80"/>
            <w:rPr>
              <w:rFonts w:eastAsiaTheme="minorEastAsia" w:cstheme="minorBidi"/>
              <w:noProof/>
              <w:sz w:val="23"/>
              <w:szCs w:val="23"/>
            </w:rPr>
          </w:pPr>
          <w:hyperlink w:anchor="_Toc505343326" w:history="1">
            <w:r w:rsidR="00B4593F" w:rsidRPr="000B3EC2">
              <w:rPr>
                <w:rStyle w:val="Hyperlink"/>
                <w:noProof/>
                <w:sz w:val="23"/>
                <w:szCs w:val="23"/>
              </w:rPr>
              <w:t>Stream Shade by Segment</w:t>
            </w:r>
            <w:r w:rsidR="00B4593F" w:rsidRPr="000B3EC2">
              <w:rPr>
                <w:noProof/>
                <w:webHidden/>
                <w:sz w:val="23"/>
                <w:szCs w:val="23"/>
              </w:rPr>
              <w:tab/>
            </w:r>
          </w:hyperlink>
          <w:r w:rsidR="008A51F5">
            <w:rPr>
              <w:noProof/>
              <w:sz w:val="23"/>
              <w:szCs w:val="23"/>
            </w:rPr>
            <w:t>52</w:t>
          </w:r>
        </w:p>
        <w:p w14:paraId="3FF603A9" w14:textId="193F1BA7" w:rsidR="00B4593F" w:rsidRPr="000B3EC2" w:rsidRDefault="00145933" w:rsidP="00EC58D8">
          <w:pPr>
            <w:pStyle w:val="TOC1"/>
            <w:spacing w:before="80" w:after="80"/>
            <w:rPr>
              <w:rFonts w:eastAsiaTheme="minorEastAsia" w:cstheme="minorBidi"/>
              <w:noProof/>
              <w:sz w:val="23"/>
              <w:szCs w:val="23"/>
            </w:rPr>
          </w:pPr>
          <w:hyperlink w:anchor="_Toc505343327" w:history="1">
            <w:r w:rsidR="00B4593F" w:rsidRPr="000B3EC2">
              <w:rPr>
                <w:rStyle w:val="Hyperlink"/>
                <w:noProof/>
                <w:sz w:val="23"/>
                <w:szCs w:val="23"/>
              </w:rPr>
              <w:t>Vegetation Stats by Catchment</w:t>
            </w:r>
            <w:r w:rsidR="00B4593F" w:rsidRPr="000B3EC2">
              <w:rPr>
                <w:noProof/>
                <w:webHidden/>
                <w:sz w:val="23"/>
                <w:szCs w:val="23"/>
              </w:rPr>
              <w:tab/>
            </w:r>
          </w:hyperlink>
          <w:r w:rsidR="008A51F5">
            <w:rPr>
              <w:noProof/>
              <w:sz w:val="23"/>
              <w:szCs w:val="23"/>
            </w:rPr>
            <w:t>54</w:t>
          </w:r>
        </w:p>
        <w:p w14:paraId="5BF73805" w14:textId="76EC24C8" w:rsidR="00B4593F" w:rsidRPr="000B3EC2" w:rsidRDefault="00145933" w:rsidP="00EC58D8">
          <w:pPr>
            <w:pStyle w:val="TOC1"/>
            <w:spacing w:before="80" w:after="80"/>
            <w:rPr>
              <w:rFonts w:eastAsiaTheme="minorEastAsia" w:cstheme="minorBidi"/>
              <w:noProof/>
              <w:sz w:val="23"/>
              <w:szCs w:val="23"/>
            </w:rPr>
          </w:pPr>
          <w:hyperlink w:anchor="_Toc505343328" w:history="1">
            <w:r w:rsidR="00B4593F" w:rsidRPr="000B3EC2">
              <w:rPr>
                <w:rStyle w:val="Hyperlink"/>
                <w:noProof/>
                <w:sz w:val="23"/>
                <w:szCs w:val="23"/>
              </w:rPr>
              <w:t>Stream Attribute Tools</w:t>
            </w:r>
            <w:r w:rsidR="00B4593F" w:rsidRPr="000B3EC2">
              <w:rPr>
                <w:noProof/>
                <w:webHidden/>
                <w:sz w:val="23"/>
                <w:szCs w:val="23"/>
              </w:rPr>
              <w:tab/>
            </w:r>
          </w:hyperlink>
          <w:r w:rsidR="008A51F5">
            <w:rPr>
              <w:noProof/>
              <w:sz w:val="23"/>
              <w:szCs w:val="23"/>
            </w:rPr>
            <w:t>56</w:t>
          </w:r>
        </w:p>
        <w:p w14:paraId="362CF88D" w14:textId="7B0A9015" w:rsidR="00B4593F" w:rsidRPr="000B3EC2" w:rsidRDefault="00145933" w:rsidP="00EC58D8">
          <w:pPr>
            <w:pStyle w:val="TOC1"/>
            <w:spacing w:before="80" w:after="80"/>
            <w:rPr>
              <w:rFonts w:eastAsiaTheme="minorEastAsia" w:cstheme="minorBidi"/>
              <w:noProof/>
              <w:sz w:val="23"/>
              <w:szCs w:val="23"/>
            </w:rPr>
          </w:pPr>
          <w:hyperlink w:anchor="_Toc505343329" w:history="1">
            <w:r w:rsidR="00B4593F" w:rsidRPr="000B3EC2">
              <w:rPr>
                <w:rStyle w:val="Hyperlink"/>
                <w:noProof/>
                <w:sz w:val="23"/>
                <w:szCs w:val="23"/>
              </w:rPr>
              <w:t>Assign Direction of Flow to Lines</w:t>
            </w:r>
            <w:r w:rsidR="00B4593F" w:rsidRPr="000B3EC2">
              <w:rPr>
                <w:noProof/>
                <w:webHidden/>
                <w:sz w:val="23"/>
                <w:szCs w:val="23"/>
              </w:rPr>
              <w:tab/>
            </w:r>
          </w:hyperlink>
          <w:r w:rsidR="008A51F5">
            <w:rPr>
              <w:noProof/>
              <w:sz w:val="23"/>
              <w:szCs w:val="23"/>
            </w:rPr>
            <w:t>57</w:t>
          </w:r>
        </w:p>
        <w:p w14:paraId="7647FFCD" w14:textId="3BE5477F" w:rsidR="00B4593F" w:rsidRPr="000B3EC2" w:rsidRDefault="00145933" w:rsidP="00EC58D8">
          <w:pPr>
            <w:pStyle w:val="TOC1"/>
            <w:spacing w:before="80" w:after="80"/>
            <w:rPr>
              <w:rFonts w:eastAsiaTheme="minorEastAsia" w:cstheme="minorBidi"/>
              <w:noProof/>
              <w:sz w:val="23"/>
              <w:szCs w:val="23"/>
            </w:rPr>
          </w:pPr>
          <w:hyperlink w:anchor="_Toc505343330" w:history="1">
            <w:r w:rsidR="00B4593F" w:rsidRPr="000B3EC2">
              <w:rPr>
                <w:rStyle w:val="Hyperlink"/>
                <w:noProof/>
                <w:sz w:val="23"/>
                <w:szCs w:val="23"/>
              </w:rPr>
              <w:t>Sinuosity</w:t>
            </w:r>
            <w:r w:rsidR="00B4593F" w:rsidRPr="000B3EC2">
              <w:rPr>
                <w:noProof/>
                <w:webHidden/>
                <w:sz w:val="23"/>
                <w:szCs w:val="23"/>
              </w:rPr>
              <w:tab/>
            </w:r>
          </w:hyperlink>
          <w:r w:rsidR="008A51F5">
            <w:rPr>
              <w:noProof/>
              <w:sz w:val="23"/>
              <w:szCs w:val="23"/>
            </w:rPr>
            <w:t>58</w:t>
          </w:r>
        </w:p>
        <w:p w14:paraId="432D5FB9" w14:textId="29D5CF61" w:rsidR="005572C7" w:rsidRPr="00264178" w:rsidRDefault="00244C4B" w:rsidP="00EC58D8">
          <w:pPr>
            <w:pStyle w:val="TOC1"/>
            <w:tabs>
              <w:tab w:val="clear" w:pos="9350"/>
              <w:tab w:val="right" w:pos="9360"/>
            </w:tabs>
            <w:spacing w:before="80" w:after="80"/>
            <w:rPr>
              <w:rFonts w:eastAsiaTheme="minorEastAsia" w:cstheme="minorBidi"/>
              <w:noProof/>
            </w:rPr>
          </w:pPr>
          <w:r w:rsidRPr="000B3EC2">
            <w:rPr>
              <w:sz w:val="23"/>
              <w:szCs w:val="23"/>
            </w:rPr>
            <w:fldChar w:fldCharType="end"/>
          </w:r>
          <w:r w:rsidR="00EC58D8">
            <w:rPr>
              <w:sz w:val="23"/>
              <w:szCs w:val="23"/>
            </w:rPr>
            <w:tab/>
          </w:r>
        </w:p>
      </w:sdtContent>
    </w:sdt>
    <w:p w14:paraId="3EBE069C" w14:textId="77777777" w:rsidR="005572C7" w:rsidRPr="00E330A1" w:rsidRDefault="005572C7" w:rsidP="00CD660E">
      <w:pPr>
        <w:pStyle w:val="Title"/>
        <w:pBdr>
          <w:bottom w:val="double" w:sz="4" w:space="4" w:color="365F91" w:themeColor="accent1" w:themeShade="BF"/>
        </w:pBdr>
        <w:spacing w:after="240"/>
        <w:rPr>
          <w:i/>
          <w:color w:val="244061" w:themeColor="accent1" w:themeShade="80"/>
        </w:rPr>
      </w:pPr>
      <w:bookmarkStart w:id="32" w:name="_Toc505343307"/>
      <w:r w:rsidRPr="00E330A1">
        <w:rPr>
          <w:i/>
          <w:color w:val="244061" w:themeColor="accent1" w:themeShade="80"/>
        </w:rPr>
        <w:lastRenderedPageBreak/>
        <w:t>Table of Figures</w:t>
      </w:r>
      <w:bookmarkEnd w:id="32"/>
    </w:p>
    <w:p w14:paraId="1B1076AD" w14:textId="416602B0" w:rsidR="004B1FD5" w:rsidRPr="00D57641" w:rsidRDefault="005572C7" w:rsidP="007C79F6">
      <w:pPr>
        <w:pStyle w:val="TableofFigures"/>
        <w:tabs>
          <w:tab w:val="right" w:leader="dot" w:pos="9350"/>
        </w:tabs>
        <w:contextualSpacing/>
        <w:rPr>
          <w:rFonts w:eastAsiaTheme="minorEastAsia"/>
          <w:noProof/>
          <w:sz w:val="23"/>
          <w:szCs w:val="23"/>
        </w:rPr>
      </w:pPr>
      <w:r w:rsidRPr="00D57641">
        <w:rPr>
          <w:b/>
          <w:sz w:val="23"/>
          <w:szCs w:val="23"/>
        </w:rPr>
        <w:fldChar w:fldCharType="begin"/>
      </w:r>
      <w:r w:rsidRPr="00D57641">
        <w:rPr>
          <w:b/>
          <w:sz w:val="23"/>
          <w:szCs w:val="23"/>
        </w:rPr>
        <w:instrText xml:space="preserve"> TOC \h \z \c "Figure" </w:instrText>
      </w:r>
      <w:r w:rsidRPr="00D57641">
        <w:rPr>
          <w:b/>
          <w:sz w:val="23"/>
          <w:szCs w:val="23"/>
        </w:rPr>
        <w:fldChar w:fldCharType="separate"/>
      </w:r>
      <w:hyperlink r:id="rId9" w:anchor="_Toc505343674" w:history="1">
        <w:r w:rsidR="004B1FD5" w:rsidRPr="00D57641">
          <w:rPr>
            <w:rStyle w:val="Hyperlink"/>
            <w:b/>
            <w:noProof/>
            <w:sz w:val="23"/>
            <w:szCs w:val="23"/>
          </w:rPr>
          <w:t>Figure 1.</w:t>
        </w:r>
        <w:r w:rsidR="00ED101F" w:rsidRPr="00D57641">
          <w:rPr>
            <w:rStyle w:val="Hyperlink"/>
            <w:b/>
            <w:noProof/>
            <w:sz w:val="23"/>
            <w:szCs w:val="23"/>
          </w:rPr>
          <w:t xml:space="preserve"> </w:t>
        </w:r>
        <w:r w:rsidR="00CD660E" w:rsidRPr="00D57641">
          <w:rPr>
            <w:rStyle w:val="Hyperlink"/>
            <w:b/>
            <w:noProof/>
            <w:sz w:val="23"/>
            <w:szCs w:val="23"/>
          </w:rPr>
          <w:t xml:space="preserve">  </w:t>
        </w:r>
        <w:r w:rsidR="008F7FA0" w:rsidRPr="00D57641">
          <w:rPr>
            <w:rStyle w:val="Hyperlink"/>
            <w:noProof/>
            <w:sz w:val="23"/>
            <w:szCs w:val="23"/>
          </w:rPr>
          <w:t xml:space="preserve"> Point</w:t>
        </w:r>
        <w:r w:rsidR="004B1FD5" w:rsidRPr="00D57641">
          <w:rPr>
            <w:rStyle w:val="Hyperlink"/>
            <w:noProof/>
            <w:sz w:val="23"/>
            <w:szCs w:val="23"/>
          </w:rPr>
          <w:t xml:space="preserve"> </w:t>
        </w:r>
        <w:r w:rsidR="008648FF" w:rsidRPr="00D57641">
          <w:rPr>
            <w:rStyle w:val="Hyperlink"/>
            <w:noProof/>
            <w:sz w:val="23"/>
            <w:szCs w:val="23"/>
          </w:rPr>
          <w:t>each tool to its</w:t>
        </w:r>
        <w:r w:rsidR="004B1FD5" w:rsidRPr="00D57641">
          <w:rPr>
            <w:rStyle w:val="Hyperlink"/>
            <w:noProof/>
            <w:sz w:val="23"/>
            <w:szCs w:val="23"/>
          </w:rPr>
          <w:t xml:space="preserve"> corresponding </w:t>
        </w:r>
        <w:r w:rsidR="008648FF" w:rsidRPr="00D57641">
          <w:rPr>
            <w:rStyle w:val="Hyperlink"/>
            <w:noProof/>
            <w:sz w:val="23"/>
            <w:szCs w:val="23"/>
          </w:rPr>
          <w:t>P</w:t>
        </w:r>
        <w:r w:rsidR="004B1FD5" w:rsidRPr="00D57641">
          <w:rPr>
            <w:rStyle w:val="Hyperlink"/>
            <w:noProof/>
            <w:sz w:val="23"/>
            <w:szCs w:val="23"/>
          </w:rPr>
          <w:t>ython script</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_Toc505343674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2</w:t>
        </w:r>
        <w:r w:rsidR="004B1FD5" w:rsidRPr="00D57641">
          <w:rPr>
            <w:b/>
            <w:noProof/>
            <w:webHidden/>
            <w:sz w:val="23"/>
            <w:szCs w:val="23"/>
          </w:rPr>
          <w:fldChar w:fldCharType="end"/>
        </w:r>
      </w:hyperlink>
    </w:p>
    <w:p w14:paraId="61A582D1" w14:textId="6F8F00B0"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75" w:history="1">
        <w:r w:rsidR="004B1FD5" w:rsidRPr="00D57641">
          <w:rPr>
            <w:rStyle w:val="Hyperlink"/>
            <w:b/>
            <w:noProof/>
            <w:sz w:val="23"/>
            <w:szCs w:val="23"/>
          </w:rPr>
          <w:t>Figure 2.</w:t>
        </w:r>
        <w:r w:rsidR="00CD660E" w:rsidRPr="00D57641">
          <w:rPr>
            <w:rStyle w:val="Hyperlink"/>
            <w:b/>
            <w:noProof/>
            <w:sz w:val="23"/>
            <w:szCs w:val="23"/>
          </w:rPr>
          <w:t xml:space="preserve">  </w:t>
        </w:r>
        <w:r w:rsidR="004B1FD5" w:rsidRPr="00D57641">
          <w:rPr>
            <w:rStyle w:val="Hyperlink"/>
            <w:b/>
            <w:noProof/>
            <w:sz w:val="23"/>
            <w:szCs w:val="23"/>
          </w:rPr>
          <w:t xml:space="preserve"> </w:t>
        </w:r>
        <w:r w:rsidR="00ED101F" w:rsidRPr="00D57641">
          <w:rPr>
            <w:rStyle w:val="Hyperlink"/>
            <w:b/>
            <w:noProof/>
            <w:sz w:val="23"/>
            <w:szCs w:val="23"/>
          </w:rPr>
          <w:t xml:space="preserve"> </w:t>
        </w:r>
        <w:r w:rsidR="00016B90">
          <w:rPr>
            <w:rStyle w:val="Hyperlink"/>
            <w:noProof/>
            <w:sz w:val="23"/>
            <w:szCs w:val="23"/>
          </w:rPr>
          <w:t>Create</w:t>
        </w:r>
        <w:r w:rsidR="004B1FD5" w:rsidRPr="00D57641">
          <w:rPr>
            <w:rStyle w:val="Hyperlink"/>
            <w:noProof/>
            <w:sz w:val="23"/>
            <w:szCs w:val="23"/>
          </w:rPr>
          <w:t xml:space="preserve"> a new file geodatabase</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_Toc505343675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3</w:t>
        </w:r>
        <w:r w:rsidR="004B1FD5" w:rsidRPr="00D57641">
          <w:rPr>
            <w:b/>
            <w:noProof/>
            <w:webHidden/>
            <w:sz w:val="23"/>
            <w:szCs w:val="23"/>
          </w:rPr>
          <w:fldChar w:fldCharType="end"/>
        </w:r>
      </w:hyperlink>
    </w:p>
    <w:p w14:paraId="25988011" w14:textId="7B1AE008"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76" w:history="1">
        <w:r w:rsidR="004B1FD5" w:rsidRPr="00D57641">
          <w:rPr>
            <w:rStyle w:val="Hyperlink"/>
            <w:b/>
            <w:noProof/>
            <w:sz w:val="23"/>
            <w:szCs w:val="23"/>
          </w:rPr>
          <w:t>Figure 3.</w:t>
        </w:r>
        <w:r w:rsidR="00CD660E" w:rsidRPr="00D57641">
          <w:rPr>
            <w:rStyle w:val="Hyperlink"/>
            <w:b/>
            <w:noProof/>
            <w:sz w:val="23"/>
            <w:szCs w:val="23"/>
          </w:rPr>
          <w:t xml:space="preserve">  </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Mosaic to New Raster 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_Toc505343676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4</w:t>
        </w:r>
        <w:r w:rsidR="004B1FD5" w:rsidRPr="00D57641">
          <w:rPr>
            <w:b/>
            <w:noProof/>
            <w:webHidden/>
            <w:sz w:val="23"/>
            <w:szCs w:val="23"/>
          </w:rPr>
          <w:fldChar w:fldCharType="end"/>
        </w:r>
      </w:hyperlink>
    </w:p>
    <w:p w14:paraId="6675D47B" w14:textId="77777777" w:rsidR="004B1FD5" w:rsidRPr="00E30707" w:rsidRDefault="00145933" w:rsidP="007C79F6">
      <w:pPr>
        <w:pStyle w:val="TableofFigures"/>
        <w:tabs>
          <w:tab w:val="right" w:leader="dot" w:pos="9350"/>
        </w:tabs>
        <w:contextualSpacing/>
        <w:rPr>
          <w:rFonts w:eastAsiaTheme="minorEastAsia"/>
          <w:b/>
          <w:noProof/>
          <w:sz w:val="23"/>
          <w:szCs w:val="23"/>
        </w:rPr>
      </w:pPr>
      <w:hyperlink w:anchor="_Toc505343677" w:history="1">
        <w:r w:rsidR="004B1FD5" w:rsidRPr="00D57641">
          <w:rPr>
            <w:rStyle w:val="Hyperlink"/>
            <w:b/>
            <w:noProof/>
            <w:sz w:val="23"/>
            <w:szCs w:val="23"/>
          </w:rPr>
          <w:t>Figure 4.</w:t>
        </w:r>
        <w:r w:rsidR="00CD660E" w:rsidRPr="00D57641">
          <w:rPr>
            <w:rStyle w:val="Hyperlink"/>
            <w:b/>
            <w:noProof/>
            <w:sz w:val="23"/>
            <w:szCs w:val="23"/>
          </w:rPr>
          <w:t xml:space="preserve">  </w:t>
        </w:r>
        <w:r w:rsidR="004B1FD5" w:rsidRPr="00D57641">
          <w:rPr>
            <w:rStyle w:val="Hyperlink"/>
            <w:noProof/>
            <w:sz w:val="23"/>
            <w:szCs w:val="23"/>
          </w:rPr>
          <w:t xml:space="preserve"> </w:t>
        </w:r>
        <w:r w:rsidR="00ED101F" w:rsidRPr="00D57641">
          <w:rPr>
            <w:rStyle w:val="Hyperlink"/>
            <w:noProof/>
            <w:sz w:val="23"/>
            <w:szCs w:val="23"/>
          </w:rPr>
          <w:t xml:space="preserve"> </w:t>
        </w:r>
        <w:r w:rsidR="006A30FF">
          <w:rPr>
            <w:rStyle w:val="Hyperlink"/>
            <w:noProof/>
            <w:sz w:val="23"/>
            <w:szCs w:val="23"/>
          </w:rPr>
          <w:t>Create</w:t>
        </w:r>
        <w:r w:rsidR="004B1FD5" w:rsidRPr="00D57641">
          <w:rPr>
            <w:rStyle w:val="Hyperlink"/>
            <w:noProof/>
            <w:sz w:val="23"/>
            <w:szCs w:val="23"/>
          </w:rPr>
          <w:t xml:space="preserve"> a new LAS Dataset</w:t>
        </w:r>
        <w:r w:rsidR="004B1FD5" w:rsidRPr="00D57641">
          <w:rPr>
            <w:noProof/>
            <w:webHidden/>
            <w:sz w:val="23"/>
            <w:szCs w:val="23"/>
          </w:rPr>
          <w:tab/>
        </w:r>
      </w:hyperlink>
      <w:r w:rsidR="00E30707">
        <w:rPr>
          <w:b/>
          <w:noProof/>
          <w:sz w:val="23"/>
          <w:szCs w:val="23"/>
        </w:rPr>
        <w:t>5</w:t>
      </w:r>
    </w:p>
    <w:p w14:paraId="51655763" w14:textId="77777777" w:rsidR="004B1FD5" w:rsidRPr="00D57641" w:rsidRDefault="00145933" w:rsidP="007C79F6">
      <w:pPr>
        <w:pStyle w:val="TableofFigures"/>
        <w:tabs>
          <w:tab w:val="right" w:leader="dot" w:pos="9350"/>
        </w:tabs>
        <w:contextualSpacing/>
        <w:rPr>
          <w:rFonts w:eastAsiaTheme="minorEastAsia"/>
          <w:noProof/>
          <w:sz w:val="23"/>
          <w:szCs w:val="23"/>
        </w:rPr>
      </w:pPr>
      <w:hyperlink r:id="rId10" w:anchor="_Toc505343678" w:history="1">
        <w:r w:rsidR="004B1FD5" w:rsidRPr="00D57641">
          <w:rPr>
            <w:rStyle w:val="Hyperlink"/>
            <w:b/>
            <w:noProof/>
            <w:sz w:val="23"/>
            <w:szCs w:val="23"/>
          </w:rPr>
          <w:t>Figure 5.</w:t>
        </w:r>
        <w:r w:rsidR="00CD660E" w:rsidRPr="00D57641">
          <w:rPr>
            <w:rStyle w:val="Hyperlink"/>
            <w:b/>
            <w:noProof/>
            <w:sz w:val="23"/>
            <w:szCs w:val="23"/>
          </w:rPr>
          <w:t xml:space="preserve">  </w:t>
        </w:r>
        <w:r w:rsidR="004B1FD5" w:rsidRPr="00D57641">
          <w:rPr>
            <w:rStyle w:val="Hyperlink"/>
            <w:b/>
            <w:noProof/>
            <w:sz w:val="23"/>
            <w:szCs w:val="23"/>
          </w:rPr>
          <w:t xml:space="preserve"> </w:t>
        </w:r>
        <w:r w:rsidR="00ED101F" w:rsidRPr="00D57641">
          <w:rPr>
            <w:rStyle w:val="Hyperlink"/>
            <w:b/>
            <w:noProof/>
            <w:sz w:val="23"/>
            <w:szCs w:val="23"/>
          </w:rPr>
          <w:t xml:space="preserve"> </w:t>
        </w:r>
        <w:r w:rsidR="004B1FD5" w:rsidRPr="00D57641">
          <w:rPr>
            <w:rStyle w:val="Hyperlink"/>
            <w:noProof/>
            <w:sz w:val="23"/>
            <w:szCs w:val="23"/>
          </w:rPr>
          <w:t>Add LAS files to</w:t>
        </w:r>
        <w:r w:rsidR="006A30FF">
          <w:rPr>
            <w:rStyle w:val="Hyperlink"/>
            <w:noProof/>
            <w:sz w:val="23"/>
            <w:szCs w:val="23"/>
          </w:rPr>
          <w:t xml:space="preserve"> the</w:t>
        </w:r>
        <w:r w:rsidR="004B1FD5" w:rsidRPr="00D57641">
          <w:rPr>
            <w:rStyle w:val="Hyperlink"/>
            <w:noProof/>
            <w:sz w:val="23"/>
            <w:szCs w:val="23"/>
          </w:rPr>
          <w:t xml:space="preserve"> dataset</w:t>
        </w:r>
        <w:r w:rsidR="004B1FD5" w:rsidRPr="00D57641">
          <w:rPr>
            <w:noProof/>
            <w:webHidden/>
            <w:sz w:val="23"/>
            <w:szCs w:val="23"/>
          </w:rPr>
          <w:tab/>
        </w:r>
        <w:r w:rsidR="00264178">
          <w:rPr>
            <w:b/>
            <w:noProof/>
            <w:webHidden/>
            <w:sz w:val="23"/>
            <w:szCs w:val="23"/>
          </w:rPr>
          <w:t>6</w:t>
        </w:r>
      </w:hyperlink>
    </w:p>
    <w:p w14:paraId="37D64F9A" w14:textId="77777777"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79" w:history="1">
        <w:r w:rsidR="004B1FD5" w:rsidRPr="00D57641">
          <w:rPr>
            <w:rStyle w:val="Hyperlink"/>
            <w:b/>
            <w:noProof/>
            <w:sz w:val="23"/>
            <w:szCs w:val="23"/>
          </w:rPr>
          <w:t>Figure 6.</w:t>
        </w:r>
        <w:r w:rsidR="004B1FD5" w:rsidRPr="00D57641">
          <w:rPr>
            <w:rStyle w:val="Hyperlink"/>
            <w:noProof/>
            <w:sz w:val="23"/>
            <w:szCs w:val="23"/>
          </w:rPr>
          <w:t xml:space="preserve"> </w:t>
        </w:r>
        <w:r w:rsidR="00CD660E" w:rsidRPr="00D57641">
          <w:rPr>
            <w:rStyle w:val="Hyperlink"/>
            <w:noProof/>
            <w:sz w:val="23"/>
            <w:szCs w:val="23"/>
          </w:rPr>
          <w:t xml:space="preserve">  </w:t>
        </w:r>
        <w:r w:rsidR="00ED101F" w:rsidRPr="00D57641">
          <w:rPr>
            <w:rStyle w:val="Hyperlink"/>
            <w:noProof/>
            <w:sz w:val="23"/>
            <w:szCs w:val="23"/>
          </w:rPr>
          <w:t xml:space="preserve"> </w:t>
        </w:r>
        <w:r w:rsidR="00CB3E85">
          <w:rPr>
            <w:rStyle w:val="Hyperlink"/>
            <w:noProof/>
            <w:sz w:val="23"/>
            <w:szCs w:val="23"/>
          </w:rPr>
          <w:t>Filter</w:t>
        </w:r>
        <w:r w:rsidR="004B1FD5" w:rsidRPr="00D57641">
          <w:rPr>
            <w:rStyle w:val="Hyperlink"/>
            <w:noProof/>
            <w:sz w:val="23"/>
            <w:szCs w:val="23"/>
          </w:rPr>
          <w:t xml:space="preserve"> LAS points</w:t>
        </w:r>
        <w:r w:rsidR="001515F4" w:rsidRPr="00D57641">
          <w:rPr>
            <w:rStyle w:val="Hyperlink"/>
            <w:noProof/>
            <w:sz w:val="23"/>
            <w:szCs w:val="23"/>
          </w:rPr>
          <w:t xml:space="preserve"> for ground points</w:t>
        </w:r>
        <w:r w:rsidR="004B1FD5" w:rsidRPr="00D57641">
          <w:rPr>
            <w:noProof/>
            <w:webHidden/>
            <w:sz w:val="23"/>
            <w:szCs w:val="23"/>
          </w:rPr>
          <w:tab/>
        </w:r>
        <w:r w:rsidR="00264178">
          <w:rPr>
            <w:b/>
            <w:noProof/>
            <w:webHidden/>
            <w:sz w:val="23"/>
            <w:szCs w:val="23"/>
          </w:rPr>
          <w:t>7</w:t>
        </w:r>
      </w:hyperlink>
    </w:p>
    <w:p w14:paraId="33B88A3B" w14:textId="77777777"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80" w:history="1">
        <w:r w:rsidR="004B1FD5" w:rsidRPr="00D57641">
          <w:rPr>
            <w:rStyle w:val="Hyperlink"/>
            <w:b/>
            <w:noProof/>
            <w:sz w:val="23"/>
            <w:szCs w:val="23"/>
          </w:rPr>
          <w:t>Figure 7.</w:t>
        </w:r>
        <w:r w:rsidR="004B1FD5" w:rsidRPr="00D57641">
          <w:rPr>
            <w:rStyle w:val="Hyperlink"/>
            <w:noProof/>
            <w:sz w:val="23"/>
            <w:szCs w:val="23"/>
          </w:rPr>
          <w:t xml:space="preserve"> </w:t>
        </w:r>
        <w:r w:rsidR="00CD660E"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 xml:space="preserve">LAS </w:t>
        </w:r>
        <w:r w:rsidR="00072575" w:rsidRPr="00D57641">
          <w:rPr>
            <w:rStyle w:val="Hyperlink"/>
            <w:noProof/>
            <w:sz w:val="23"/>
            <w:szCs w:val="23"/>
          </w:rPr>
          <w:t xml:space="preserve">Dataset </w:t>
        </w:r>
        <w:r w:rsidR="004B1FD5" w:rsidRPr="00D57641">
          <w:rPr>
            <w:rStyle w:val="Hyperlink"/>
            <w:noProof/>
            <w:sz w:val="23"/>
            <w:szCs w:val="23"/>
          </w:rPr>
          <w:t>to Raster tool for DEM</w:t>
        </w:r>
        <w:r w:rsidR="004B1FD5" w:rsidRPr="00D57641">
          <w:rPr>
            <w:noProof/>
            <w:webHidden/>
            <w:sz w:val="23"/>
            <w:szCs w:val="23"/>
          </w:rPr>
          <w:tab/>
        </w:r>
        <w:r w:rsidR="00264178">
          <w:rPr>
            <w:b/>
            <w:noProof/>
            <w:webHidden/>
            <w:sz w:val="23"/>
            <w:szCs w:val="23"/>
          </w:rPr>
          <w:t>8</w:t>
        </w:r>
      </w:hyperlink>
    </w:p>
    <w:p w14:paraId="499BD79E" w14:textId="77777777"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81" w:history="1">
        <w:r w:rsidR="004B1FD5" w:rsidRPr="00D57641">
          <w:rPr>
            <w:rStyle w:val="Hyperlink"/>
            <w:b/>
            <w:noProof/>
            <w:sz w:val="23"/>
            <w:szCs w:val="23"/>
          </w:rPr>
          <w:t>Figure 8.</w:t>
        </w:r>
        <w:r w:rsidR="00ED101F" w:rsidRPr="00D57641">
          <w:rPr>
            <w:rStyle w:val="Hyperlink"/>
            <w:b/>
            <w:noProof/>
            <w:sz w:val="23"/>
            <w:szCs w:val="23"/>
          </w:rPr>
          <w:t xml:space="preserve"> </w:t>
        </w:r>
        <w:r w:rsidR="00CD660E" w:rsidRPr="00D57641">
          <w:rPr>
            <w:rStyle w:val="Hyperlink"/>
            <w:b/>
            <w:noProof/>
            <w:sz w:val="23"/>
            <w:szCs w:val="23"/>
          </w:rPr>
          <w:t xml:space="preserve">  </w:t>
        </w:r>
        <w:r w:rsidR="00ED101F" w:rsidRPr="00D57641">
          <w:rPr>
            <w:rStyle w:val="Hyperlink"/>
            <w:b/>
            <w:noProof/>
            <w:sz w:val="23"/>
            <w:szCs w:val="23"/>
          </w:rPr>
          <w:t xml:space="preserve"> </w:t>
        </w:r>
        <w:r w:rsidR="004B1FD5" w:rsidRPr="00D57641">
          <w:rPr>
            <w:rStyle w:val="Hyperlink"/>
            <w:noProof/>
            <w:sz w:val="23"/>
            <w:szCs w:val="23"/>
          </w:rPr>
          <w:t>Unfiltered LAS points</w:t>
        </w:r>
        <w:r w:rsidR="004B1FD5" w:rsidRPr="00D57641">
          <w:rPr>
            <w:noProof/>
            <w:webHidden/>
            <w:sz w:val="23"/>
            <w:szCs w:val="23"/>
          </w:rPr>
          <w:tab/>
        </w:r>
        <w:r w:rsidR="00264178">
          <w:rPr>
            <w:b/>
            <w:noProof/>
            <w:webHidden/>
            <w:sz w:val="23"/>
            <w:szCs w:val="23"/>
          </w:rPr>
          <w:t>9</w:t>
        </w:r>
      </w:hyperlink>
    </w:p>
    <w:p w14:paraId="7AABAE99" w14:textId="77777777"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82" w:history="1">
        <w:r w:rsidR="004B1FD5" w:rsidRPr="00D57641">
          <w:rPr>
            <w:rStyle w:val="Hyperlink"/>
            <w:b/>
            <w:noProof/>
            <w:sz w:val="23"/>
            <w:szCs w:val="23"/>
          </w:rPr>
          <w:t xml:space="preserve">Figure 9. </w:t>
        </w:r>
        <w:r w:rsidR="00CD660E" w:rsidRPr="00D57641">
          <w:rPr>
            <w:rStyle w:val="Hyperlink"/>
            <w:b/>
            <w:noProof/>
            <w:sz w:val="23"/>
            <w:szCs w:val="23"/>
          </w:rPr>
          <w:t xml:space="preserve">  </w:t>
        </w:r>
        <w:r w:rsidR="00ED101F" w:rsidRPr="00D57641">
          <w:rPr>
            <w:rStyle w:val="Hyperlink"/>
            <w:b/>
            <w:noProof/>
            <w:sz w:val="23"/>
            <w:szCs w:val="23"/>
          </w:rPr>
          <w:t xml:space="preserve"> </w:t>
        </w:r>
        <w:r w:rsidR="004B1FD5" w:rsidRPr="00D57641">
          <w:rPr>
            <w:rStyle w:val="Hyperlink"/>
            <w:noProof/>
            <w:sz w:val="23"/>
            <w:szCs w:val="23"/>
          </w:rPr>
          <w:t>LAS Dataset to Raster for DSM</w:t>
        </w:r>
        <w:r w:rsidR="004B1FD5" w:rsidRPr="00D57641">
          <w:rPr>
            <w:noProof/>
            <w:webHidden/>
            <w:sz w:val="23"/>
            <w:szCs w:val="23"/>
          </w:rPr>
          <w:tab/>
        </w:r>
        <w:r w:rsidR="00264178">
          <w:rPr>
            <w:b/>
            <w:noProof/>
            <w:webHidden/>
            <w:sz w:val="23"/>
            <w:szCs w:val="23"/>
          </w:rPr>
          <w:t>10</w:t>
        </w:r>
      </w:hyperlink>
    </w:p>
    <w:p w14:paraId="27561A7F" w14:textId="2B78FD28"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83" w:history="1">
        <w:r w:rsidR="004B1FD5" w:rsidRPr="00D57641">
          <w:rPr>
            <w:rStyle w:val="Hyperlink"/>
            <w:b/>
            <w:noProof/>
            <w:sz w:val="23"/>
            <w:szCs w:val="23"/>
          </w:rPr>
          <w:t xml:space="preserve">Figure 10. </w:t>
        </w:r>
        <w:r w:rsidR="00ED101F" w:rsidRPr="00D57641">
          <w:rPr>
            <w:rStyle w:val="Hyperlink"/>
            <w:b/>
            <w:noProof/>
            <w:sz w:val="23"/>
            <w:szCs w:val="23"/>
          </w:rPr>
          <w:t xml:space="preserve"> </w:t>
        </w:r>
        <w:r w:rsidR="004B1FD5" w:rsidRPr="00D57641">
          <w:rPr>
            <w:rStyle w:val="Hyperlink"/>
            <w:noProof/>
            <w:sz w:val="23"/>
            <w:szCs w:val="23"/>
          </w:rPr>
          <w:t>Search</w:t>
        </w:r>
        <w:r w:rsidR="009A4639" w:rsidRPr="00D57641">
          <w:rPr>
            <w:rStyle w:val="Hyperlink"/>
            <w:noProof/>
            <w:sz w:val="23"/>
            <w:szCs w:val="23"/>
          </w:rPr>
          <w:t xml:space="preserve"> for the </w:t>
        </w:r>
        <w:r w:rsidR="004B1FD5" w:rsidRPr="00D57641">
          <w:rPr>
            <w:rStyle w:val="Hyperlink"/>
            <w:noProof/>
            <w:sz w:val="23"/>
            <w:szCs w:val="23"/>
          </w:rPr>
          <w:t>Raster Calculator 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_Toc505343683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11</w:t>
        </w:r>
        <w:r w:rsidR="004B1FD5" w:rsidRPr="00D57641">
          <w:rPr>
            <w:b/>
            <w:noProof/>
            <w:webHidden/>
            <w:sz w:val="23"/>
            <w:szCs w:val="23"/>
          </w:rPr>
          <w:fldChar w:fldCharType="end"/>
        </w:r>
      </w:hyperlink>
    </w:p>
    <w:p w14:paraId="2D4337CE" w14:textId="73F9549F"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84" w:history="1">
        <w:r w:rsidR="004B1FD5" w:rsidRPr="00D57641">
          <w:rPr>
            <w:rStyle w:val="Hyperlink"/>
            <w:b/>
            <w:noProof/>
            <w:sz w:val="23"/>
            <w:szCs w:val="23"/>
          </w:rPr>
          <w:t>Figure 11.</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Conditional statement</w:t>
        </w:r>
        <w:r w:rsidR="006E7930" w:rsidRPr="00D57641">
          <w:rPr>
            <w:rStyle w:val="Hyperlink"/>
            <w:noProof/>
            <w:sz w:val="23"/>
            <w:szCs w:val="23"/>
          </w:rPr>
          <w:t xml:space="preserve"> that removes</w:t>
        </w:r>
        <w:r w:rsidR="004B1FD5" w:rsidRPr="00D57641">
          <w:rPr>
            <w:rStyle w:val="Hyperlink"/>
            <w:noProof/>
            <w:sz w:val="23"/>
            <w:szCs w:val="23"/>
          </w:rPr>
          <w:t xml:space="preserve"> negative values</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_Toc505343684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11</w:t>
        </w:r>
        <w:r w:rsidR="004B1FD5" w:rsidRPr="00D57641">
          <w:rPr>
            <w:b/>
            <w:noProof/>
            <w:webHidden/>
            <w:sz w:val="23"/>
            <w:szCs w:val="23"/>
          </w:rPr>
          <w:fldChar w:fldCharType="end"/>
        </w:r>
      </w:hyperlink>
    </w:p>
    <w:p w14:paraId="06C0A01F" w14:textId="3BB15BA7"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85" w:history="1">
        <w:r w:rsidR="004B1FD5" w:rsidRPr="00D57641">
          <w:rPr>
            <w:rStyle w:val="Hyperlink"/>
            <w:b/>
            <w:noProof/>
            <w:sz w:val="23"/>
            <w:szCs w:val="23"/>
          </w:rPr>
          <w:t>Figure 12</w:t>
        </w:r>
        <w:r w:rsidR="006E7930" w:rsidRPr="00D57641">
          <w:rPr>
            <w:rStyle w:val="Hyperlink"/>
            <w:b/>
            <w:noProof/>
            <w:sz w:val="23"/>
            <w:szCs w:val="23"/>
          </w:rPr>
          <w:t>.</w:t>
        </w:r>
        <w:r w:rsidR="00ED101F" w:rsidRPr="00D57641">
          <w:rPr>
            <w:rStyle w:val="Hyperlink"/>
            <w:b/>
            <w:noProof/>
            <w:sz w:val="23"/>
            <w:szCs w:val="23"/>
          </w:rPr>
          <w:t xml:space="preserve"> </w:t>
        </w:r>
        <w:r w:rsidR="006E7930" w:rsidRPr="00D57641">
          <w:rPr>
            <w:rStyle w:val="Hyperlink"/>
            <w:noProof/>
            <w:sz w:val="23"/>
            <w:szCs w:val="23"/>
          </w:rPr>
          <w:t xml:space="preserve"> Conditional statement that removes </w:t>
        </w:r>
        <w:r w:rsidR="004B1FD5" w:rsidRPr="00D57641">
          <w:rPr>
            <w:rStyle w:val="Hyperlink"/>
            <w:noProof/>
            <w:sz w:val="23"/>
            <w:szCs w:val="23"/>
          </w:rPr>
          <w:t>outliers</w:t>
        </w:r>
        <w:r w:rsidR="006E7930" w:rsidRPr="00D57641">
          <w:rPr>
            <w:rStyle w:val="Hyperlink"/>
            <w:noProof/>
            <w:sz w:val="23"/>
            <w:szCs w:val="23"/>
          </w:rPr>
          <w:t xml:space="preserve"> or high false data returns</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_Toc505343685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12</w:t>
        </w:r>
        <w:r w:rsidR="004B1FD5" w:rsidRPr="00D57641">
          <w:rPr>
            <w:b/>
            <w:noProof/>
            <w:webHidden/>
            <w:sz w:val="23"/>
            <w:szCs w:val="23"/>
          </w:rPr>
          <w:fldChar w:fldCharType="end"/>
        </w:r>
      </w:hyperlink>
    </w:p>
    <w:p w14:paraId="26CB8747" w14:textId="4C7DA9C9"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86" w:history="1">
        <w:r w:rsidR="004B1FD5" w:rsidRPr="00D57641">
          <w:rPr>
            <w:rStyle w:val="Hyperlink"/>
            <w:b/>
            <w:noProof/>
            <w:sz w:val="23"/>
            <w:szCs w:val="23"/>
          </w:rPr>
          <w:t>Figure 13.</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Aspect 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_Toc505343686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13</w:t>
        </w:r>
        <w:r w:rsidR="004B1FD5" w:rsidRPr="00D57641">
          <w:rPr>
            <w:b/>
            <w:noProof/>
            <w:webHidden/>
            <w:sz w:val="23"/>
            <w:szCs w:val="23"/>
          </w:rPr>
          <w:fldChar w:fldCharType="end"/>
        </w:r>
      </w:hyperlink>
    </w:p>
    <w:p w14:paraId="6911633E" w14:textId="43D80BD0"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87" w:history="1">
        <w:r w:rsidR="004B1FD5" w:rsidRPr="00D57641">
          <w:rPr>
            <w:rStyle w:val="Hyperlink"/>
            <w:b/>
            <w:noProof/>
            <w:sz w:val="23"/>
            <w:szCs w:val="23"/>
          </w:rPr>
          <w:t>Figure 14.</w:t>
        </w:r>
        <w:r w:rsidR="00ED101F" w:rsidRPr="00D57641">
          <w:rPr>
            <w:rStyle w:val="Hyperlink"/>
            <w:b/>
            <w:noProof/>
            <w:sz w:val="23"/>
            <w:szCs w:val="23"/>
          </w:rPr>
          <w:t xml:space="preserve"> </w:t>
        </w:r>
        <w:r w:rsidR="00264178">
          <w:rPr>
            <w:rStyle w:val="Hyperlink"/>
            <w:noProof/>
            <w:sz w:val="23"/>
            <w:szCs w:val="23"/>
          </w:rPr>
          <w:t xml:space="preserve"> Hillshade 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_Toc505343687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14</w:t>
        </w:r>
        <w:r w:rsidR="004B1FD5" w:rsidRPr="00D57641">
          <w:rPr>
            <w:b/>
            <w:noProof/>
            <w:webHidden/>
            <w:sz w:val="23"/>
            <w:szCs w:val="23"/>
          </w:rPr>
          <w:fldChar w:fldCharType="end"/>
        </w:r>
      </w:hyperlink>
    </w:p>
    <w:p w14:paraId="5B19210E" w14:textId="7C38D95B"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88" w:history="1">
        <w:r w:rsidR="004B1FD5" w:rsidRPr="00D57641">
          <w:rPr>
            <w:rStyle w:val="Hyperlink"/>
            <w:b/>
            <w:noProof/>
            <w:sz w:val="23"/>
            <w:szCs w:val="23"/>
          </w:rPr>
          <w:t>Figure 15.</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 xml:space="preserve">Slope </w:t>
        </w:r>
        <w:r w:rsidR="00264178">
          <w:rPr>
            <w:rStyle w:val="Hyperlink"/>
            <w:noProof/>
            <w:sz w:val="23"/>
            <w:szCs w:val="23"/>
          </w:rPr>
          <w:t>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_Toc505343688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15</w:t>
        </w:r>
        <w:r w:rsidR="004B1FD5" w:rsidRPr="00D57641">
          <w:rPr>
            <w:b/>
            <w:noProof/>
            <w:webHidden/>
            <w:sz w:val="23"/>
            <w:szCs w:val="23"/>
          </w:rPr>
          <w:fldChar w:fldCharType="end"/>
        </w:r>
      </w:hyperlink>
    </w:p>
    <w:p w14:paraId="6E1606A0" w14:textId="4D1E72EC"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89" w:history="1">
        <w:r w:rsidR="004B1FD5" w:rsidRPr="00D57641">
          <w:rPr>
            <w:rStyle w:val="Hyperlink"/>
            <w:b/>
            <w:noProof/>
            <w:sz w:val="23"/>
            <w:szCs w:val="23"/>
          </w:rPr>
          <w:t>Figure 16</w:t>
        </w:r>
        <w:r w:rsidR="00CE0B03" w:rsidRPr="00D57641">
          <w:rPr>
            <w:rStyle w:val="Hyperlink"/>
            <w:b/>
            <w:noProof/>
            <w:sz w:val="23"/>
            <w:szCs w:val="23"/>
          </w:rPr>
          <w:t>.</w:t>
        </w:r>
        <w:r w:rsidR="00ED101F" w:rsidRPr="00D57641">
          <w:rPr>
            <w:rStyle w:val="Hyperlink"/>
            <w:b/>
            <w:noProof/>
            <w:sz w:val="23"/>
            <w:szCs w:val="23"/>
          </w:rPr>
          <w:t xml:space="preserve"> </w:t>
        </w:r>
        <w:r w:rsidR="00CE0B03" w:rsidRPr="00D57641">
          <w:rPr>
            <w:rStyle w:val="Hyperlink"/>
            <w:noProof/>
            <w:sz w:val="23"/>
            <w:szCs w:val="23"/>
          </w:rPr>
          <w:t xml:space="preserve"> Calculate Flow Direction</w:t>
        </w:r>
        <w:r w:rsidR="00DB7762">
          <w:rPr>
            <w:rStyle w:val="Hyperlink"/>
            <w:noProof/>
            <w:sz w:val="23"/>
            <w:szCs w:val="23"/>
          </w:rPr>
          <w:t xml:space="preserve"> 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_Toc505343689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17</w:t>
        </w:r>
        <w:r w:rsidR="004B1FD5" w:rsidRPr="00D57641">
          <w:rPr>
            <w:b/>
            <w:noProof/>
            <w:webHidden/>
            <w:sz w:val="23"/>
            <w:szCs w:val="23"/>
          </w:rPr>
          <w:fldChar w:fldCharType="end"/>
        </w:r>
      </w:hyperlink>
    </w:p>
    <w:p w14:paraId="5E092195" w14:textId="1516BBED" w:rsidR="004B1FD5" w:rsidRPr="002D37AE" w:rsidRDefault="00145933" w:rsidP="007C79F6">
      <w:pPr>
        <w:pStyle w:val="TableofFigures"/>
        <w:tabs>
          <w:tab w:val="right" w:leader="dot" w:pos="9350"/>
        </w:tabs>
        <w:contextualSpacing/>
        <w:rPr>
          <w:rFonts w:eastAsiaTheme="minorEastAsia"/>
          <w:noProof/>
          <w:sz w:val="23"/>
          <w:szCs w:val="23"/>
        </w:rPr>
      </w:pPr>
      <w:hyperlink w:anchor="_Toc505343690" w:history="1">
        <w:r w:rsidR="004B1FD5" w:rsidRPr="002D37AE">
          <w:rPr>
            <w:rStyle w:val="Hyperlink"/>
            <w:b/>
            <w:noProof/>
            <w:sz w:val="23"/>
            <w:szCs w:val="23"/>
          </w:rPr>
          <w:t xml:space="preserve">Figure 17. </w:t>
        </w:r>
        <w:r w:rsidR="00ED101F" w:rsidRPr="002D37AE">
          <w:rPr>
            <w:rStyle w:val="Hyperlink"/>
            <w:b/>
            <w:noProof/>
            <w:sz w:val="23"/>
            <w:szCs w:val="23"/>
          </w:rPr>
          <w:t xml:space="preserve"> </w:t>
        </w:r>
        <w:r w:rsidR="005668AA">
          <w:rPr>
            <w:rStyle w:val="Hyperlink"/>
            <w:noProof/>
            <w:sz w:val="23"/>
            <w:szCs w:val="23"/>
          </w:rPr>
          <w:t>Flow Accumulation tool</w:t>
        </w:r>
        <w:r w:rsidR="005668AA" w:rsidRPr="005668AA">
          <w:rPr>
            <w:rStyle w:val="Hyperlink"/>
            <w:noProof/>
            <w:webHidden/>
            <w:sz w:val="23"/>
            <w:szCs w:val="23"/>
          </w:rPr>
          <w:tab/>
        </w:r>
        <w:r w:rsidR="005668AA">
          <w:rPr>
            <w:rStyle w:val="Hyperlink"/>
            <w:b/>
            <w:noProof/>
            <w:sz w:val="23"/>
            <w:szCs w:val="23"/>
          </w:rPr>
          <w:t>18</w:t>
        </w:r>
      </w:hyperlink>
    </w:p>
    <w:p w14:paraId="28012130" w14:textId="59A5B3A4" w:rsidR="005D6159" w:rsidRPr="00DE6FBC" w:rsidRDefault="00145933" w:rsidP="005D6159">
      <w:pPr>
        <w:pStyle w:val="TableofFigures"/>
        <w:tabs>
          <w:tab w:val="right" w:leader="dot" w:pos="9350"/>
        </w:tabs>
        <w:contextualSpacing/>
        <w:rPr>
          <w:rStyle w:val="Hyperlink"/>
          <w:b/>
          <w:noProof/>
          <w:webHidden/>
          <w:sz w:val="23"/>
          <w:szCs w:val="23"/>
        </w:rPr>
      </w:pPr>
      <w:hyperlink w:anchor="_Toc505343691" w:history="1">
        <w:r w:rsidR="004B1FD5" w:rsidRPr="002D37AE">
          <w:rPr>
            <w:rStyle w:val="Hyperlink"/>
            <w:b/>
            <w:noProof/>
            <w:sz w:val="23"/>
            <w:szCs w:val="23"/>
          </w:rPr>
          <w:t xml:space="preserve">Figure 18. </w:t>
        </w:r>
        <w:r w:rsidR="00ED101F" w:rsidRPr="002D37AE">
          <w:rPr>
            <w:rStyle w:val="Hyperlink"/>
            <w:b/>
            <w:noProof/>
            <w:sz w:val="23"/>
            <w:szCs w:val="23"/>
          </w:rPr>
          <w:t xml:space="preserve"> </w:t>
        </w:r>
        <w:r w:rsidR="005668AA" w:rsidRPr="005668AA">
          <w:rPr>
            <w:rStyle w:val="Hyperlink"/>
            <w:noProof/>
            <w:sz w:val="23"/>
            <w:szCs w:val="23"/>
          </w:rPr>
          <w:t>Make Stream Lines tool</w:t>
        </w:r>
        <w:r w:rsidR="005668AA" w:rsidRPr="005668AA">
          <w:rPr>
            <w:rStyle w:val="Hyperlink"/>
            <w:noProof/>
            <w:webHidden/>
            <w:sz w:val="23"/>
            <w:szCs w:val="23"/>
          </w:rPr>
          <w:tab/>
        </w:r>
        <w:r w:rsidR="001738EF" w:rsidRPr="001738EF">
          <w:rPr>
            <w:rStyle w:val="Hyperlink"/>
            <w:b/>
            <w:noProof/>
            <w:sz w:val="23"/>
            <w:szCs w:val="23"/>
          </w:rPr>
          <w:t>19</w:t>
        </w:r>
        <w:r w:rsidR="005668AA">
          <w:rPr>
            <w:rStyle w:val="Hyperlink"/>
            <w:b/>
            <w:noProof/>
            <w:sz w:val="23"/>
            <w:szCs w:val="23"/>
          </w:rPr>
          <w:br/>
        </w:r>
      </w:hyperlink>
      <w:r w:rsidR="009C36A4">
        <w:fldChar w:fldCharType="begin"/>
      </w:r>
      <w:r w:rsidR="009C36A4">
        <w:instrText xml:space="preserve"> HYPERLINK \l "_Toc505343692" </w:instrText>
      </w:r>
      <w:r w:rsidR="009C36A4">
        <w:fldChar w:fldCharType="separate"/>
      </w:r>
      <w:r w:rsidR="004B1FD5" w:rsidRPr="002D37AE">
        <w:rPr>
          <w:rStyle w:val="Hyperlink"/>
          <w:b/>
          <w:noProof/>
          <w:sz w:val="23"/>
          <w:szCs w:val="23"/>
        </w:rPr>
        <w:t>Figure 19.</w:t>
      </w:r>
      <w:r w:rsidR="001738EF">
        <w:rPr>
          <w:rStyle w:val="Hyperlink"/>
          <w:b/>
          <w:noProof/>
          <w:sz w:val="23"/>
          <w:szCs w:val="23"/>
        </w:rPr>
        <w:t xml:space="preserve"> </w:t>
      </w:r>
      <w:r w:rsidR="004B1FD5" w:rsidRPr="002D37AE">
        <w:rPr>
          <w:rStyle w:val="Hyperlink"/>
          <w:b/>
          <w:noProof/>
          <w:sz w:val="23"/>
          <w:szCs w:val="23"/>
        </w:rPr>
        <w:t xml:space="preserve"> </w:t>
      </w:r>
      <w:r w:rsidR="001738EF">
        <w:rPr>
          <w:rStyle w:val="Hyperlink"/>
          <w:noProof/>
          <w:sz w:val="23"/>
          <w:szCs w:val="23"/>
        </w:rPr>
        <w:t>Opening ArcCatalog in ArcMap</w:t>
      </w:r>
      <w:r w:rsidR="001738EF" w:rsidRPr="001738EF">
        <w:rPr>
          <w:rStyle w:val="Hyperlink"/>
          <w:noProof/>
          <w:webHidden/>
          <w:sz w:val="23"/>
          <w:szCs w:val="23"/>
        </w:rPr>
        <w:tab/>
      </w:r>
      <w:r w:rsidR="001738EF" w:rsidRPr="001738EF">
        <w:rPr>
          <w:rStyle w:val="Hyperlink"/>
          <w:b/>
          <w:noProof/>
          <w:sz w:val="23"/>
          <w:szCs w:val="23"/>
        </w:rPr>
        <w:t>21</w:t>
      </w:r>
      <w:r w:rsidR="001738EF">
        <w:rPr>
          <w:rStyle w:val="Hyperlink"/>
          <w:b/>
          <w:noProof/>
          <w:sz w:val="23"/>
          <w:szCs w:val="23"/>
        </w:rPr>
        <w:br/>
      </w:r>
      <w:r w:rsidR="001738EF" w:rsidRPr="001738EF">
        <w:rPr>
          <w:rStyle w:val="Hyperlink"/>
          <w:b/>
          <w:noProof/>
          <w:sz w:val="23"/>
          <w:szCs w:val="23"/>
        </w:rPr>
        <w:t>Figure 20.</w:t>
      </w:r>
      <w:r w:rsidR="001738EF" w:rsidRPr="001738EF">
        <w:rPr>
          <w:rStyle w:val="Hyperlink"/>
          <w:noProof/>
          <w:sz w:val="23"/>
          <w:szCs w:val="23"/>
        </w:rPr>
        <w:t xml:space="preserve">  Locating the geodatabase containing the Flow Accumulation raster.</w:t>
      </w:r>
      <w:r w:rsidR="001738EF" w:rsidRPr="001738EF">
        <w:rPr>
          <w:rStyle w:val="Hyperlink"/>
          <w:noProof/>
          <w:webHidden/>
          <w:sz w:val="23"/>
          <w:szCs w:val="23"/>
        </w:rPr>
        <w:tab/>
      </w:r>
      <w:r w:rsidR="001738EF">
        <w:rPr>
          <w:rStyle w:val="Hyperlink"/>
          <w:b/>
          <w:noProof/>
          <w:sz w:val="23"/>
          <w:szCs w:val="23"/>
        </w:rPr>
        <w:t>21</w:t>
      </w:r>
      <w:r w:rsidR="001738EF">
        <w:rPr>
          <w:rStyle w:val="Hyperlink"/>
          <w:b/>
          <w:noProof/>
          <w:sz w:val="23"/>
          <w:szCs w:val="23"/>
        </w:rPr>
        <w:br/>
      </w:r>
      <w:r w:rsidR="001738EF" w:rsidRPr="001738EF">
        <w:rPr>
          <w:rStyle w:val="Hyperlink"/>
          <w:b/>
          <w:noProof/>
          <w:sz w:val="23"/>
          <w:szCs w:val="23"/>
        </w:rPr>
        <w:t>Figure 21.</w:t>
      </w:r>
      <w:r w:rsidR="001738EF" w:rsidRPr="001738EF">
        <w:rPr>
          <w:rStyle w:val="Hyperlink"/>
          <w:noProof/>
          <w:sz w:val="23"/>
          <w:szCs w:val="23"/>
        </w:rPr>
        <w:t xml:space="preserve">  Flow Accumulation raster having been dragged into the map display.</w:t>
      </w:r>
      <w:r w:rsidR="001738EF" w:rsidRPr="001738EF">
        <w:rPr>
          <w:rStyle w:val="Hyperlink"/>
          <w:noProof/>
          <w:webHidden/>
          <w:sz w:val="23"/>
          <w:szCs w:val="23"/>
        </w:rPr>
        <w:tab/>
      </w:r>
      <w:r w:rsidR="001738EF">
        <w:rPr>
          <w:rStyle w:val="Hyperlink"/>
          <w:b/>
          <w:noProof/>
          <w:sz w:val="23"/>
          <w:szCs w:val="23"/>
        </w:rPr>
        <w:t>22</w:t>
      </w:r>
      <w:r w:rsidR="001738EF">
        <w:rPr>
          <w:rStyle w:val="Hyperlink"/>
          <w:noProof/>
          <w:sz w:val="23"/>
          <w:szCs w:val="23"/>
        </w:rPr>
        <w:br/>
      </w:r>
      <w:r w:rsidR="001738EF" w:rsidRPr="001738EF">
        <w:rPr>
          <w:rStyle w:val="Hyperlink"/>
          <w:b/>
          <w:noProof/>
          <w:sz w:val="23"/>
          <w:szCs w:val="23"/>
        </w:rPr>
        <w:t>Figure 22.</w:t>
      </w:r>
      <w:r w:rsidR="001738EF" w:rsidRPr="001738EF">
        <w:rPr>
          <w:rStyle w:val="Hyperlink"/>
          <w:noProof/>
          <w:sz w:val="23"/>
          <w:szCs w:val="23"/>
        </w:rPr>
        <w:t xml:space="preserve">  Selecting layer properties f</w:t>
      </w:r>
      <w:r w:rsidR="001738EF">
        <w:rPr>
          <w:rStyle w:val="Hyperlink"/>
          <w:noProof/>
          <w:sz w:val="23"/>
          <w:szCs w:val="23"/>
        </w:rPr>
        <w:t>or the Flow Accumulation raster</w:t>
      </w:r>
      <w:r w:rsidR="001738EF" w:rsidRPr="001738EF">
        <w:rPr>
          <w:rStyle w:val="Hyperlink"/>
          <w:noProof/>
          <w:webHidden/>
          <w:sz w:val="23"/>
          <w:szCs w:val="23"/>
        </w:rPr>
        <w:tab/>
      </w:r>
      <w:r w:rsidR="001738EF">
        <w:rPr>
          <w:rStyle w:val="Hyperlink"/>
          <w:b/>
          <w:noProof/>
          <w:sz w:val="23"/>
          <w:szCs w:val="23"/>
        </w:rPr>
        <w:t>22</w:t>
      </w:r>
      <w:r w:rsidR="001738EF">
        <w:rPr>
          <w:rStyle w:val="Hyperlink"/>
          <w:noProof/>
          <w:sz w:val="23"/>
          <w:szCs w:val="23"/>
        </w:rPr>
        <w:br/>
      </w:r>
      <w:r w:rsidR="001738EF" w:rsidRPr="001738EF">
        <w:rPr>
          <w:rStyle w:val="Hyperlink"/>
          <w:b/>
          <w:noProof/>
          <w:sz w:val="23"/>
          <w:szCs w:val="23"/>
        </w:rPr>
        <w:t>Figure 23.</w:t>
      </w:r>
      <w:r w:rsidR="001738EF" w:rsidRPr="001738EF">
        <w:rPr>
          <w:rStyle w:val="Hyperlink"/>
          <w:noProof/>
          <w:sz w:val="23"/>
          <w:szCs w:val="23"/>
        </w:rPr>
        <w:t xml:space="preserve">  Changing layer symbolog</w:t>
      </w:r>
      <w:r w:rsidR="001738EF">
        <w:rPr>
          <w:rStyle w:val="Hyperlink"/>
          <w:noProof/>
          <w:sz w:val="23"/>
          <w:szCs w:val="23"/>
        </w:rPr>
        <w:t>y to display Histogram Equalize</w:t>
      </w:r>
      <w:r w:rsidR="001738EF" w:rsidRPr="001738EF">
        <w:rPr>
          <w:rStyle w:val="Hyperlink"/>
          <w:noProof/>
          <w:webHidden/>
          <w:sz w:val="23"/>
          <w:szCs w:val="23"/>
        </w:rPr>
        <w:tab/>
      </w:r>
      <w:r w:rsidR="001738EF">
        <w:rPr>
          <w:rStyle w:val="Hyperlink"/>
          <w:b/>
          <w:noProof/>
          <w:sz w:val="23"/>
          <w:szCs w:val="23"/>
        </w:rPr>
        <w:t>23</w:t>
      </w:r>
      <w:r w:rsidR="001738EF">
        <w:rPr>
          <w:rStyle w:val="Hyperlink"/>
          <w:b/>
          <w:noProof/>
          <w:sz w:val="23"/>
          <w:szCs w:val="23"/>
        </w:rPr>
        <w:br/>
      </w:r>
      <w:r w:rsidR="001738EF" w:rsidRPr="001738EF">
        <w:rPr>
          <w:rStyle w:val="Hyperlink"/>
          <w:b/>
          <w:noProof/>
          <w:sz w:val="23"/>
          <w:szCs w:val="23"/>
        </w:rPr>
        <w:t>Figure 24.</w:t>
      </w:r>
      <w:r w:rsidR="001738EF" w:rsidRPr="001738EF">
        <w:rPr>
          <w:rStyle w:val="Hyperlink"/>
          <w:noProof/>
          <w:sz w:val="23"/>
          <w:szCs w:val="23"/>
        </w:rPr>
        <w:t xml:space="preserve">  Stream networks as seen </w:t>
      </w:r>
      <w:r w:rsidR="001738EF">
        <w:rPr>
          <w:rStyle w:val="Hyperlink"/>
          <w:noProof/>
          <w:sz w:val="23"/>
          <w:szCs w:val="23"/>
        </w:rPr>
        <w:t>in the Flow Accumulation raster</w:t>
      </w:r>
      <w:r w:rsidR="001738EF" w:rsidRPr="001738EF">
        <w:rPr>
          <w:rStyle w:val="Hyperlink"/>
          <w:noProof/>
          <w:webHidden/>
          <w:sz w:val="23"/>
          <w:szCs w:val="23"/>
        </w:rPr>
        <w:tab/>
      </w:r>
      <w:r w:rsidR="001738EF">
        <w:rPr>
          <w:rStyle w:val="Hyperlink"/>
          <w:b/>
          <w:noProof/>
          <w:sz w:val="23"/>
          <w:szCs w:val="23"/>
        </w:rPr>
        <w:t>23</w:t>
      </w:r>
      <w:r w:rsidR="001738EF">
        <w:rPr>
          <w:rStyle w:val="Hyperlink"/>
          <w:noProof/>
          <w:sz w:val="23"/>
          <w:szCs w:val="23"/>
        </w:rPr>
        <w:br/>
      </w:r>
      <w:r w:rsidR="001738EF" w:rsidRPr="001738EF">
        <w:rPr>
          <w:rStyle w:val="Hyperlink"/>
          <w:b/>
          <w:noProof/>
          <w:sz w:val="23"/>
          <w:szCs w:val="23"/>
        </w:rPr>
        <w:t>Figure 25.</w:t>
      </w:r>
      <w:r w:rsidR="001738EF" w:rsidRPr="001738EF">
        <w:rPr>
          <w:rStyle w:val="Hyperlink"/>
          <w:noProof/>
          <w:sz w:val="23"/>
          <w:szCs w:val="23"/>
        </w:rPr>
        <w:t xml:space="preserve">  Using the identify tool to explore pixel v</w:t>
      </w:r>
      <w:r w:rsidR="001738EF">
        <w:rPr>
          <w:rStyle w:val="Hyperlink"/>
          <w:noProof/>
          <w:sz w:val="23"/>
          <w:szCs w:val="23"/>
        </w:rPr>
        <w:t>alues within the stream network</w:t>
      </w:r>
      <w:r w:rsidR="001738EF" w:rsidRPr="001738EF">
        <w:rPr>
          <w:rStyle w:val="Hyperlink"/>
          <w:noProof/>
          <w:webHidden/>
          <w:sz w:val="23"/>
          <w:szCs w:val="23"/>
        </w:rPr>
        <w:tab/>
      </w:r>
      <w:r w:rsidR="001738EF">
        <w:rPr>
          <w:rStyle w:val="Hyperlink"/>
          <w:b/>
          <w:noProof/>
          <w:sz w:val="23"/>
          <w:szCs w:val="23"/>
        </w:rPr>
        <w:t>24</w:t>
      </w:r>
      <w:r w:rsidR="001738EF">
        <w:rPr>
          <w:rStyle w:val="Hyperlink"/>
          <w:noProof/>
          <w:sz w:val="23"/>
          <w:szCs w:val="23"/>
        </w:rPr>
        <w:br/>
      </w:r>
      <w:r w:rsidR="001738EF" w:rsidRPr="001738EF">
        <w:rPr>
          <w:rStyle w:val="Hyperlink"/>
          <w:b/>
          <w:noProof/>
          <w:sz w:val="23"/>
          <w:szCs w:val="23"/>
        </w:rPr>
        <w:t xml:space="preserve">Figure 26. </w:t>
      </w:r>
      <w:r w:rsidR="001738EF" w:rsidRPr="001738EF">
        <w:rPr>
          <w:rStyle w:val="Hyperlink"/>
          <w:noProof/>
          <w:sz w:val="23"/>
          <w:szCs w:val="23"/>
        </w:rPr>
        <w:t xml:space="preserve"> An example of a stream line in the Flow Accumulati</w:t>
      </w:r>
      <w:r w:rsidR="007C79F6">
        <w:rPr>
          <w:rStyle w:val="Hyperlink"/>
          <w:noProof/>
          <w:sz w:val="23"/>
          <w:szCs w:val="23"/>
        </w:rPr>
        <w:t>on raster likely to be a stream</w:t>
      </w:r>
      <w:r w:rsidR="007C79F6" w:rsidRPr="007C79F6">
        <w:rPr>
          <w:rStyle w:val="Hyperlink"/>
          <w:noProof/>
          <w:webHidden/>
          <w:sz w:val="23"/>
          <w:szCs w:val="23"/>
        </w:rPr>
        <w:tab/>
      </w:r>
      <w:r w:rsidR="001738EF">
        <w:rPr>
          <w:rStyle w:val="Hyperlink"/>
          <w:noProof/>
          <w:sz w:val="23"/>
          <w:szCs w:val="23"/>
        </w:rPr>
        <w:br/>
        <w:t xml:space="preserve">                    </w:t>
      </w:r>
      <w:r w:rsidR="001738EF" w:rsidRPr="001738EF">
        <w:rPr>
          <w:rStyle w:val="Hyperlink"/>
          <w:noProof/>
          <w:sz w:val="23"/>
          <w:szCs w:val="23"/>
        </w:rPr>
        <w:t xml:space="preserve">and </w:t>
      </w:r>
      <w:r w:rsidR="007C79F6">
        <w:rPr>
          <w:rStyle w:val="Hyperlink"/>
          <w:noProof/>
          <w:sz w:val="23"/>
          <w:szCs w:val="23"/>
        </w:rPr>
        <w:t>a possible false stream</w:t>
      </w:r>
      <w:r w:rsidR="001738EF" w:rsidRPr="001738EF">
        <w:rPr>
          <w:rStyle w:val="Hyperlink"/>
          <w:noProof/>
          <w:webHidden/>
          <w:sz w:val="23"/>
          <w:szCs w:val="23"/>
        </w:rPr>
        <w:tab/>
      </w:r>
      <w:r w:rsidR="001738EF">
        <w:rPr>
          <w:rStyle w:val="Hyperlink"/>
          <w:b/>
          <w:noProof/>
          <w:sz w:val="23"/>
          <w:szCs w:val="23"/>
        </w:rPr>
        <w:t>24</w:t>
      </w:r>
      <w:r w:rsidR="007C79F6">
        <w:rPr>
          <w:rStyle w:val="Hyperlink"/>
          <w:b/>
          <w:noProof/>
          <w:sz w:val="23"/>
          <w:szCs w:val="23"/>
        </w:rPr>
        <w:br/>
      </w:r>
      <w:r w:rsidR="007C79F6" w:rsidRPr="007C79F6">
        <w:rPr>
          <w:rStyle w:val="Hyperlink"/>
          <w:b/>
          <w:noProof/>
          <w:sz w:val="23"/>
          <w:szCs w:val="23"/>
        </w:rPr>
        <w:t xml:space="preserve">Figure 27. </w:t>
      </w:r>
      <w:r w:rsidR="007C79F6" w:rsidRPr="007C79F6">
        <w:rPr>
          <w:rStyle w:val="Hyperlink"/>
          <w:noProof/>
          <w:sz w:val="23"/>
          <w:szCs w:val="23"/>
        </w:rPr>
        <w:t xml:space="preserve"> Addin</w:t>
      </w:r>
      <w:r w:rsidR="007C79F6">
        <w:rPr>
          <w:rStyle w:val="Hyperlink"/>
          <w:noProof/>
          <w:sz w:val="23"/>
          <w:szCs w:val="23"/>
        </w:rPr>
        <w:t>g basemap data to the workspace</w:t>
      </w:r>
      <w:r w:rsidR="007C79F6" w:rsidRPr="007C79F6">
        <w:rPr>
          <w:rStyle w:val="Hyperlink"/>
          <w:noProof/>
          <w:webHidden/>
          <w:sz w:val="23"/>
          <w:szCs w:val="23"/>
        </w:rPr>
        <w:tab/>
      </w:r>
      <w:r w:rsidR="007C79F6">
        <w:rPr>
          <w:rStyle w:val="Hyperlink"/>
          <w:b/>
          <w:noProof/>
          <w:sz w:val="23"/>
          <w:szCs w:val="23"/>
        </w:rPr>
        <w:t>25</w:t>
      </w:r>
      <w:r w:rsidR="007C79F6">
        <w:rPr>
          <w:rStyle w:val="Hyperlink"/>
          <w:b/>
          <w:noProof/>
          <w:sz w:val="23"/>
          <w:szCs w:val="23"/>
        </w:rPr>
        <w:br/>
      </w:r>
      <w:r w:rsidR="007C79F6" w:rsidRPr="007C79F6">
        <w:rPr>
          <w:rStyle w:val="Hyperlink"/>
          <w:b/>
          <w:noProof/>
          <w:sz w:val="23"/>
          <w:szCs w:val="23"/>
        </w:rPr>
        <w:t xml:space="preserve">Figure 28. </w:t>
      </w:r>
      <w:r w:rsidR="007C79F6" w:rsidRPr="007C79F6">
        <w:rPr>
          <w:rStyle w:val="Hyperlink"/>
          <w:noProof/>
          <w:sz w:val="23"/>
          <w:szCs w:val="23"/>
        </w:rPr>
        <w:t xml:space="preserve"> Adding imager</w:t>
      </w:r>
      <w:r w:rsidR="007C79F6">
        <w:rPr>
          <w:rStyle w:val="Hyperlink"/>
          <w:noProof/>
          <w:sz w:val="23"/>
          <w:szCs w:val="23"/>
        </w:rPr>
        <w:t>y to the workspace as a basemap</w:t>
      </w:r>
      <w:r w:rsidR="007C79F6" w:rsidRPr="007C79F6">
        <w:rPr>
          <w:rStyle w:val="Hyperlink"/>
          <w:noProof/>
          <w:webHidden/>
          <w:sz w:val="23"/>
          <w:szCs w:val="23"/>
        </w:rPr>
        <w:tab/>
      </w:r>
      <w:r w:rsidR="007C79F6">
        <w:rPr>
          <w:rStyle w:val="Hyperlink"/>
          <w:b/>
          <w:noProof/>
          <w:sz w:val="23"/>
          <w:szCs w:val="23"/>
        </w:rPr>
        <w:t>25</w:t>
      </w:r>
      <w:r w:rsidR="007C79F6">
        <w:rPr>
          <w:rStyle w:val="Hyperlink"/>
          <w:b/>
          <w:noProof/>
          <w:sz w:val="23"/>
          <w:szCs w:val="23"/>
        </w:rPr>
        <w:br/>
      </w:r>
      <w:r w:rsidR="007C79F6" w:rsidRPr="007C79F6">
        <w:rPr>
          <w:rStyle w:val="Hyperlink"/>
          <w:b/>
          <w:noProof/>
          <w:sz w:val="23"/>
          <w:szCs w:val="23"/>
        </w:rPr>
        <w:t xml:space="preserve">Figure 29. </w:t>
      </w:r>
      <w:r w:rsidR="007C79F6" w:rsidRPr="007C79F6">
        <w:rPr>
          <w:rStyle w:val="Hyperlink"/>
          <w:noProof/>
          <w:sz w:val="23"/>
          <w:szCs w:val="23"/>
        </w:rPr>
        <w:t xml:space="preserve"> An example of a false stream in the Flow Accumulation </w:t>
      </w:r>
      <w:r w:rsidR="007C79F6">
        <w:rPr>
          <w:rStyle w:val="Hyperlink"/>
          <w:noProof/>
          <w:sz w:val="23"/>
          <w:szCs w:val="23"/>
        </w:rPr>
        <w:t>compared to imagery</w:t>
      </w:r>
      <w:r w:rsidR="007C79F6" w:rsidRPr="007C79F6">
        <w:rPr>
          <w:rStyle w:val="Hyperlink"/>
          <w:noProof/>
          <w:webHidden/>
          <w:sz w:val="23"/>
          <w:szCs w:val="23"/>
        </w:rPr>
        <w:tab/>
      </w:r>
      <w:r w:rsidR="007C79F6">
        <w:rPr>
          <w:rStyle w:val="Hyperlink"/>
          <w:noProof/>
          <w:sz w:val="23"/>
          <w:szCs w:val="23"/>
        </w:rPr>
        <w:br/>
        <w:t xml:space="preserve">                    </w:t>
      </w:r>
      <w:r w:rsidR="007C79F6" w:rsidRPr="007C79F6">
        <w:rPr>
          <w:rStyle w:val="Hyperlink"/>
          <w:noProof/>
          <w:sz w:val="23"/>
          <w:szCs w:val="23"/>
        </w:rPr>
        <w:t>confirming that the line does</w:t>
      </w:r>
      <w:r w:rsidR="007C79F6">
        <w:rPr>
          <w:rStyle w:val="Hyperlink"/>
          <w:noProof/>
          <w:sz w:val="23"/>
          <w:szCs w:val="23"/>
        </w:rPr>
        <w:t xml:space="preserve"> not represent an actual stream</w:t>
      </w:r>
      <w:r w:rsidR="007C79F6" w:rsidRPr="007C79F6">
        <w:rPr>
          <w:rStyle w:val="Hyperlink"/>
          <w:noProof/>
          <w:webHidden/>
          <w:sz w:val="23"/>
          <w:szCs w:val="23"/>
        </w:rPr>
        <w:tab/>
      </w:r>
      <w:r w:rsidR="007C79F6">
        <w:rPr>
          <w:rStyle w:val="Hyperlink"/>
          <w:b/>
          <w:noProof/>
          <w:webHidden/>
          <w:sz w:val="23"/>
          <w:szCs w:val="23"/>
        </w:rPr>
        <w:t>26</w:t>
      </w:r>
      <w:r w:rsidR="007C79F6">
        <w:rPr>
          <w:rStyle w:val="Hyperlink"/>
          <w:b/>
          <w:noProof/>
          <w:webHidden/>
          <w:sz w:val="23"/>
          <w:szCs w:val="23"/>
        </w:rPr>
        <w:br/>
        <w:t xml:space="preserve">Figure 30.  </w:t>
      </w:r>
      <w:r w:rsidR="001738EF" w:rsidRPr="001738EF">
        <w:rPr>
          <w:rStyle w:val="Hyperlink"/>
          <w:noProof/>
          <w:sz w:val="23"/>
          <w:szCs w:val="23"/>
        </w:rPr>
        <w:t xml:space="preserve">An output of the Make Stream Lines tool compared </w:t>
      </w:r>
      <w:r w:rsidR="007C79F6">
        <w:rPr>
          <w:rStyle w:val="Hyperlink"/>
          <w:noProof/>
          <w:sz w:val="23"/>
          <w:szCs w:val="23"/>
        </w:rPr>
        <w:t>to Hillshades from the original</w:t>
      </w:r>
      <w:r w:rsidR="007C79F6" w:rsidRPr="007C79F6">
        <w:rPr>
          <w:rStyle w:val="Hyperlink"/>
          <w:noProof/>
          <w:webHidden/>
          <w:sz w:val="23"/>
          <w:szCs w:val="23"/>
        </w:rPr>
        <w:tab/>
      </w:r>
      <w:r w:rsidR="001738EF" w:rsidRPr="001738EF">
        <w:rPr>
          <w:rStyle w:val="Hyperlink"/>
          <w:noProof/>
          <w:sz w:val="23"/>
          <w:szCs w:val="23"/>
        </w:rPr>
        <w:br/>
        <w:t xml:space="preserve">                    DEM and from the Depressionless DEM</w:t>
      </w:r>
      <w:r w:rsidR="001738EF" w:rsidRPr="001738EF">
        <w:rPr>
          <w:rStyle w:val="Hyperlink"/>
          <w:noProof/>
          <w:webHidden/>
          <w:sz w:val="23"/>
          <w:szCs w:val="23"/>
        </w:rPr>
        <w:tab/>
      </w:r>
      <w:r w:rsidR="007C79F6">
        <w:rPr>
          <w:rStyle w:val="Hyperlink"/>
          <w:b/>
          <w:noProof/>
          <w:webHidden/>
          <w:sz w:val="23"/>
          <w:szCs w:val="23"/>
        </w:rPr>
        <w:t>27</w:t>
      </w:r>
      <w:r w:rsidR="00B426D1">
        <w:rPr>
          <w:rStyle w:val="Hyperlink"/>
          <w:b/>
          <w:noProof/>
          <w:webHidden/>
          <w:sz w:val="23"/>
          <w:szCs w:val="23"/>
        </w:rPr>
        <w:br/>
        <w:t xml:space="preserve">Figure 31.  </w:t>
      </w:r>
      <w:r w:rsidR="00B426D1">
        <w:rPr>
          <w:rStyle w:val="Hyperlink"/>
          <w:noProof/>
          <w:webHidden/>
          <w:sz w:val="23"/>
          <w:szCs w:val="23"/>
        </w:rPr>
        <w:t>Adding the Editor toolbar to the workspace</w:t>
      </w:r>
      <w:r w:rsidR="00A75BB6" w:rsidRPr="00A75BB6">
        <w:rPr>
          <w:rStyle w:val="Hyperlink"/>
          <w:noProof/>
          <w:webHidden/>
          <w:sz w:val="23"/>
          <w:szCs w:val="23"/>
        </w:rPr>
        <w:tab/>
      </w:r>
      <w:r w:rsidR="00DE6FBC">
        <w:rPr>
          <w:rStyle w:val="Hyperlink"/>
          <w:b/>
          <w:noProof/>
          <w:webHidden/>
          <w:sz w:val="23"/>
          <w:szCs w:val="23"/>
        </w:rPr>
        <w:t>28</w:t>
      </w:r>
      <w:r w:rsidR="00B426D1">
        <w:rPr>
          <w:rStyle w:val="Hyperlink"/>
          <w:noProof/>
          <w:webHidden/>
          <w:sz w:val="23"/>
          <w:szCs w:val="23"/>
        </w:rPr>
        <w:br/>
      </w:r>
      <w:r w:rsidR="00B426D1">
        <w:rPr>
          <w:rStyle w:val="Hyperlink"/>
          <w:b/>
          <w:noProof/>
          <w:webHidden/>
          <w:sz w:val="23"/>
          <w:szCs w:val="23"/>
        </w:rPr>
        <w:t xml:space="preserve">Figure 32.  </w:t>
      </w:r>
      <w:r w:rsidR="00B426D1">
        <w:rPr>
          <w:rStyle w:val="Hyperlink"/>
          <w:noProof/>
          <w:webHidden/>
          <w:sz w:val="23"/>
          <w:szCs w:val="23"/>
        </w:rPr>
        <w:t>Starting an Edit Session with the Editor toolbar</w:t>
      </w:r>
      <w:r w:rsidR="00A75BB6" w:rsidRPr="00A75BB6">
        <w:rPr>
          <w:rStyle w:val="Hyperlink"/>
          <w:noProof/>
          <w:webHidden/>
          <w:sz w:val="23"/>
          <w:szCs w:val="23"/>
        </w:rPr>
        <w:tab/>
      </w:r>
      <w:r w:rsidR="00DE6FBC">
        <w:rPr>
          <w:rStyle w:val="Hyperlink"/>
          <w:b/>
          <w:noProof/>
          <w:webHidden/>
          <w:sz w:val="23"/>
          <w:szCs w:val="23"/>
        </w:rPr>
        <w:t>28</w:t>
      </w:r>
      <w:r w:rsidR="00B426D1">
        <w:rPr>
          <w:rStyle w:val="Hyperlink"/>
          <w:noProof/>
          <w:webHidden/>
          <w:sz w:val="23"/>
          <w:szCs w:val="23"/>
        </w:rPr>
        <w:br/>
      </w:r>
      <w:r w:rsidR="00B426D1">
        <w:rPr>
          <w:rStyle w:val="Hyperlink"/>
          <w:b/>
          <w:noProof/>
          <w:webHidden/>
          <w:sz w:val="23"/>
          <w:szCs w:val="23"/>
        </w:rPr>
        <w:t xml:space="preserve">Figure 33.  </w:t>
      </w:r>
      <w:r w:rsidR="00A75BB6">
        <w:rPr>
          <w:rStyle w:val="Hyperlink"/>
          <w:noProof/>
          <w:webHidden/>
          <w:sz w:val="23"/>
          <w:szCs w:val="23"/>
        </w:rPr>
        <w:t>The Edit tool icon enabled</w:t>
      </w:r>
      <w:r w:rsidR="00A75BB6" w:rsidRPr="00A75BB6">
        <w:rPr>
          <w:rStyle w:val="Hyperlink"/>
          <w:noProof/>
          <w:webHidden/>
          <w:sz w:val="23"/>
          <w:szCs w:val="23"/>
        </w:rPr>
        <w:tab/>
      </w:r>
      <w:r w:rsidR="00DE6FBC">
        <w:rPr>
          <w:rStyle w:val="Hyperlink"/>
          <w:b/>
          <w:noProof/>
          <w:webHidden/>
          <w:sz w:val="23"/>
          <w:szCs w:val="23"/>
        </w:rPr>
        <w:t>29</w:t>
      </w:r>
      <w:r w:rsidR="00B426D1">
        <w:rPr>
          <w:rStyle w:val="Hyperlink"/>
          <w:noProof/>
          <w:webHidden/>
          <w:sz w:val="23"/>
          <w:szCs w:val="23"/>
        </w:rPr>
        <w:br/>
      </w:r>
      <w:r w:rsidR="00B426D1">
        <w:rPr>
          <w:rStyle w:val="Hyperlink"/>
          <w:b/>
          <w:noProof/>
          <w:webHidden/>
          <w:sz w:val="23"/>
          <w:szCs w:val="23"/>
        </w:rPr>
        <w:t xml:space="preserve">Figure 34.  </w:t>
      </w:r>
      <w:r w:rsidR="00B426D1">
        <w:rPr>
          <w:rStyle w:val="Hyperlink"/>
          <w:noProof/>
          <w:webHidden/>
          <w:sz w:val="23"/>
          <w:szCs w:val="23"/>
        </w:rPr>
        <w:t>Editable point vertexted within a stream line</w:t>
      </w:r>
      <w:r w:rsidR="00A75BB6" w:rsidRPr="00A75BB6">
        <w:rPr>
          <w:rStyle w:val="Hyperlink"/>
          <w:noProof/>
          <w:webHidden/>
          <w:sz w:val="23"/>
          <w:szCs w:val="23"/>
        </w:rPr>
        <w:tab/>
      </w:r>
      <w:r w:rsidR="00DE6FBC">
        <w:rPr>
          <w:rStyle w:val="Hyperlink"/>
          <w:b/>
          <w:noProof/>
          <w:webHidden/>
          <w:sz w:val="23"/>
          <w:szCs w:val="23"/>
        </w:rPr>
        <w:t>29</w:t>
      </w:r>
    </w:p>
    <w:p w14:paraId="781677AB" w14:textId="77777777" w:rsidR="005D6159" w:rsidRPr="00E330A1" w:rsidRDefault="005D6159" w:rsidP="005D6159">
      <w:pPr>
        <w:pStyle w:val="Title"/>
        <w:pBdr>
          <w:bottom w:val="double" w:sz="4" w:space="4" w:color="365F91" w:themeColor="accent1" w:themeShade="BF"/>
        </w:pBdr>
        <w:spacing w:after="240"/>
        <w:rPr>
          <w:i/>
          <w:color w:val="244061" w:themeColor="accent1" w:themeShade="80"/>
        </w:rPr>
      </w:pPr>
      <w:r w:rsidRPr="00E330A1">
        <w:rPr>
          <w:i/>
          <w:color w:val="244061" w:themeColor="accent1" w:themeShade="80"/>
        </w:rPr>
        <w:lastRenderedPageBreak/>
        <w:t>Table of Figures</w:t>
      </w:r>
      <w:r>
        <w:rPr>
          <w:i/>
          <w:color w:val="244061" w:themeColor="accent1" w:themeShade="80"/>
        </w:rPr>
        <w:t xml:space="preserve"> (continued)</w:t>
      </w:r>
    </w:p>
    <w:p w14:paraId="63B8E089" w14:textId="7B86AC5A" w:rsidR="004B1FD5" w:rsidRPr="002D37AE" w:rsidRDefault="00B426D1" w:rsidP="007C79F6">
      <w:pPr>
        <w:pStyle w:val="TableofFigures"/>
        <w:tabs>
          <w:tab w:val="right" w:leader="dot" w:pos="9350"/>
        </w:tabs>
        <w:contextualSpacing/>
        <w:rPr>
          <w:rFonts w:eastAsiaTheme="minorEastAsia"/>
          <w:noProof/>
          <w:sz w:val="23"/>
          <w:szCs w:val="23"/>
        </w:rPr>
      </w:pPr>
      <w:r>
        <w:rPr>
          <w:rStyle w:val="Hyperlink"/>
          <w:b/>
          <w:noProof/>
          <w:webHidden/>
          <w:sz w:val="23"/>
          <w:szCs w:val="23"/>
        </w:rPr>
        <w:t xml:space="preserve">Figure 35.  </w:t>
      </w:r>
      <w:r>
        <w:rPr>
          <w:rStyle w:val="Hyperlink"/>
          <w:noProof/>
          <w:webHidden/>
          <w:sz w:val="23"/>
          <w:szCs w:val="23"/>
        </w:rPr>
        <w:t>The Create Features icon on the Editor toolbar</w:t>
      </w:r>
      <w:r w:rsidR="00A75BB6" w:rsidRPr="00A75BB6">
        <w:rPr>
          <w:rStyle w:val="Hyperlink"/>
          <w:noProof/>
          <w:webHidden/>
          <w:sz w:val="23"/>
          <w:szCs w:val="23"/>
        </w:rPr>
        <w:tab/>
      </w:r>
      <w:r w:rsidR="00DE6FBC">
        <w:rPr>
          <w:rStyle w:val="Hyperlink"/>
          <w:b/>
          <w:noProof/>
          <w:webHidden/>
          <w:sz w:val="23"/>
          <w:szCs w:val="23"/>
        </w:rPr>
        <w:t>29</w:t>
      </w:r>
      <w:r>
        <w:rPr>
          <w:rStyle w:val="Hyperlink"/>
          <w:noProof/>
          <w:webHidden/>
          <w:sz w:val="23"/>
          <w:szCs w:val="23"/>
        </w:rPr>
        <w:br/>
      </w:r>
      <w:r>
        <w:rPr>
          <w:rStyle w:val="Hyperlink"/>
          <w:b/>
          <w:noProof/>
          <w:webHidden/>
          <w:sz w:val="23"/>
          <w:szCs w:val="23"/>
        </w:rPr>
        <w:t xml:space="preserve">Figure 36.  </w:t>
      </w:r>
      <w:r>
        <w:rPr>
          <w:rStyle w:val="Hyperlink"/>
          <w:noProof/>
          <w:webHidden/>
          <w:sz w:val="23"/>
          <w:szCs w:val="23"/>
        </w:rPr>
        <w:t>Selecting Line Feature Class type in Create Features</w:t>
      </w:r>
      <w:r w:rsidR="00A75BB6" w:rsidRPr="00A75BB6">
        <w:rPr>
          <w:rStyle w:val="Hyperlink"/>
          <w:noProof/>
          <w:webHidden/>
          <w:sz w:val="23"/>
          <w:szCs w:val="23"/>
        </w:rPr>
        <w:tab/>
      </w:r>
      <w:r w:rsidR="00DE6FBC">
        <w:rPr>
          <w:rStyle w:val="Hyperlink"/>
          <w:b/>
          <w:noProof/>
          <w:webHidden/>
          <w:sz w:val="23"/>
          <w:szCs w:val="23"/>
        </w:rPr>
        <w:t>30</w:t>
      </w:r>
      <w:r>
        <w:rPr>
          <w:rStyle w:val="Hyperlink"/>
          <w:noProof/>
          <w:webHidden/>
          <w:sz w:val="23"/>
          <w:szCs w:val="23"/>
        </w:rPr>
        <w:br/>
      </w:r>
      <w:r>
        <w:rPr>
          <w:rStyle w:val="Hyperlink"/>
          <w:b/>
          <w:noProof/>
          <w:webHidden/>
          <w:sz w:val="23"/>
          <w:szCs w:val="23"/>
        </w:rPr>
        <w:t xml:space="preserve">Figure 37.  </w:t>
      </w:r>
      <w:r w:rsidR="009C008F">
        <w:rPr>
          <w:rStyle w:val="Hyperlink"/>
          <w:noProof/>
          <w:webHidden/>
          <w:sz w:val="23"/>
          <w:szCs w:val="23"/>
        </w:rPr>
        <w:t>Ending an Edit</w:t>
      </w:r>
      <w:r>
        <w:rPr>
          <w:rStyle w:val="Hyperlink"/>
          <w:noProof/>
          <w:webHidden/>
          <w:sz w:val="23"/>
          <w:szCs w:val="23"/>
        </w:rPr>
        <w:t xml:space="preserve"> Session</w:t>
      </w:r>
      <w:r w:rsidR="00A75BB6" w:rsidRPr="00A75BB6">
        <w:rPr>
          <w:rStyle w:val="Hyperlink"/>
          <w:noProof/>
          <w:webHidden/>
          <w:sz w:val="23"/>
          <w:szCs w:val="23"/>
        </w:rPr>
        <w:tab/>
      </w:r>
      <w:r w:rsidR="00DE6FBC">
        <w:rPr>
          <w:rStyle w:val="Hyperlink"/>
          <w:b/>
          <w:noProof/>
          <w:webHidden/>
          <w:sz w:val="23"/>
          <w:szCs w:val="23"/>
        </w:rPr>
        <w:t>30</w:t>
      </w:r>
      <w:r>
        <w:rPr>
          <w:rStyle w:val="Hyperlink"/>
          <w:noProof/>
          <w:webHidden/>
          <w:sz w:val="23"/>
          <w:szCs w:val="23"/>
        </w:rPr>
        <w:br/>
      </w:r>
      <w:r>
        <w:rPr>
          <w:rStyle w:val="Hyperlink"/>
          <w:b/>
          <w:noProof/>
          <w:webHidden/>
          <w:sz w:val="23"/>
          <w:szCs w:val="23"/>
        </w:rPr>
        <w:t xml:space="preserve">Figure 38.  </w:t>
      </w:r>
      <w:r>
        <w:rPr>
          <w:rStyle w:val="Hyperlink"/>
          <w:noProof/>
          <w:webHidden/>
          <w:sz w:val="23"/>
          <w:szCs w:val="23"/>
        </w:rPr>
        <w:t>Example of lines that the user may want to move</w:t>
      </w:r>
      <w:r w:rsidR="00DE6FBC" w:rsidRPr="00DE6FBC">
        <w:rPr>
          <w:rStyle w:val="Hyperlink"/>
          <w:noProof/>
          <w:webHidden/>
          <w:sz w:val="23"/>
          <w:szCs w:val="23"/>
        </w:rPr>
        <w:tab/>
      </w:r>
      <w:r w:rsidR="00DE6FBC">
        <w:rPr>
          <w:rStyle w:val="Hyperlink"/>
          <w:b/>
          <w:noProof/>
          <w:webHidden/>
          <w:sz w:val="23"/>
          <w:szCs w:val="23"/>
        </w:rPr>
        <w:t>31</w:t>
      </w:r>
      <w:r>
        <w:rPr>
          <w:rStyle w:val="Hyperlink"/>
          <w:noProof/>
          <w:webHidden/>
          <w:sz w:val="23"/>
          <w:szCs w:val="23"/>
        </w:rPr>
        <w:br/>
      </w:r>
      <w:r>
        <w:rPr>
          <w:rStyle w:val="Hyperlink"/>
          <w:b/>
          <w:noProof/>
          <w:webHidden/>
          <w:sz w:val="23"/>
          <w:szCs w:val="23"/>
        </w:rPr>
        <w:t xml:space="preserve">Figure 39.  </w:t>
      </w:r>
      <w:r>
        <w:rPr>
          <w:rStyle w:val="Hyperlink"/>
          <w:noProof/>
          <w:webHidden/>
          <w:sz w:val="23"/>
          <w:szCs w:val="23"/>
        </w:rPr>
        <w:t>Edit tool icon on the Editor toolbar</w:t>
      </w:r>
      <w:r w:rsidR="00DE6FBC" w:rsidRPr="00DE6FBC">
        <w:rPr>
          <w:rStyle w:val="Hyperlink"/>
          <w:noProof/>
          <w:webHidden/>
          <w:sz w:val="23"/>
          <w:szCs w:val="23"/>
        </w:rPr>
        <w:tab/>
      </w:r>
      <w:r w:rsidR="00DE6FBC">
        <w:rPr>
          <w:rStyle w:val="Hyperlink"/>
          <w:b/>
          <w:noProof/>
          <w:webHidden/>
          <w:sz w:val="23"/>
          <w:szCs w:val="23"/>
        </w:rPr>
        <w:t>32</w:t>
      </w:r>
      <w:r>
        <w:rPr>
          <w:rStyle w:val="Hyperlink"/>
          <w:noProof/>
          <w:webHidden/>
          <w:sz w:val="23"/>
          <w:szCs w:val="23"/>
        </w:rPr>
        <w:br/>
      </w:r>
      <w:r>
        <w:rPr>
          <w:rStyle w:val="Hyperlink"/>
          <w:b/>
          <w:noProof/>
          <w:webHidden/>
          <w:sz w:val="23"/>
          <w:szCs w:val="23"/>
        </w:rPr>
        <w:t xml:space="preserve">Figure 40.  </w:t>
      </w:r>
      <w:r>
        <w:rPr>
          <w:rStyle w:val="Hyperlink"/>
          <w:noProof/>
          <w:webHidden/>
          <w:sz w:val="23"/>
          <w:szCs w:val="23"/>
        </w:rPr>
        <w:t>The Add and Delete Vertex buttons on the Edit Vertices toolbar</w:t>
      </w:r>
      <w:r w:rsidR="00DE6FBC" w:rsidRPr="00DE6FBC">
        <w:rPr>
          <w:rStyle w:val="Hyperlink"/>
          <w:noProof/>
          <w:webHidden/>
          <w:sz w:val="23"/>
          <w:szCs w:val="23"/>
        </w:rPr>
        <w:tab/>
      </w:r>
      <w:r w:rsidR="00DE6FBC">
        <w:rPr>
          <w:rStyle w:val="Hyperlink"/>
          <w:b/>
          <w:noProof/>
          <w:webHidden/>
          <w:sz w:val="23"/>
          <w:szCs w:val="23"/>
        </w:rPr>
        <w:t>32</w:t>
      </w:r>
      <w:r>
        <w:rPr>
          <w:rStyle w:val="Hyperlink"/>
          <w:noProof/>
          <w:webHidden/>
          <w:sz w:val="23"/>
          <w:szCs w:val="23"/>
        </w:rPr>
        <w:br/>
      </w:r>
      <w:r>
        <w:rPr>
          <w:rStyle w:val="Hyperlink"/>
          <w:b/>
          <w:noProof/>
          <w:webHidden/>
          <w:sz w:val="23"/>
          <w:szCs w:val="23"/>
        </w:rPr>
        <w:t xml:space="preserve">Figure 41.  </w:t>
      </w:r>
      <w:r>
        <w:rPr>
          <w:rStyle w:val="Hyperlink"/>
          <w:noProof/>
          <w:webHidden/>
          <w:sz w:val="23"/>
          <w:szCs w:val="23"/>
        </w:rPr>
        <w:t>A gray square will indicate that one vertex has been snapped to another</w:t>
      </w:r>
      <w:r w:rsidR="00DE6FBC" w:rsidRPr="00DE6FBC">
        <w:rPr>
          <w:rStyle w:val="Hyperlink"/>
          <w:noProof/>
          <w:webHidden/>
          <w:sz w:val="23"/>
          <w:szCs w:val="23"/>
        </w:rPr>
        <w:tab/>
      </w:r>
      <w:r w:rsidR="00DE6FBC">
        <w:rPr>
          <w:rStyle w:val="Hyperlink"/>
          <w:b/>
          <w:noProof/>
          <w:webHidden/>
          <w:sz w:val="23"/>
          <w:szCs w:val="23"/>
        </w:rPr>
        <w:t>32</w:t>
      </w:r>
      <w:r>
        <w:rPr>
          <w:rStyle w:val="Hyperlink"/>
          <w:noProof/>
          <w:webHidden/>
          <w:sz w:val="23"/>
          <w:szCs w:val="23"/>
        </w:rPr>
        <w:br/>
      </w:r>
      <w:r>
        <w:rPr>
          <w:rStyle w:val="Hyperlink"/>
          <w:b/>
          <w:noProof/>
          <w:webHidden/>
          <w:sz w:val="23"/>
          <w:szCs w:val="23"/>
        </w:rPr>
        <w:t xml:space="preserve">Figure 42.  </w:t>
      </w:r>
      <w:r>
        <w:rPr>
          <w:rStyle w:val="Hyperlink"/>
          <w:noProof/>
          <w:webHidden/>
          <w:sz w:val="23"/>
          <w:szCs w:val="23"/>
        </w:rPr>
        <w:t xml:space="preserve">Three lines intersecting at a single point. The end </w:t>
      </w:r>
      <w:r w:rsidR="009C008F">
        <w:rPr>
          <w:rStyle w:val="Hyperlink"/>
          <w:noProof/>
          <w:webHidden/>
          <w:sz w:val="23"/>
          <w:szCs w:val="23"/>
        </w:rPr>
        <w:t>vertices</w:t>
      </w:r>
      <w:r>
        <w:rPr>
          <w:rStyle w:val="Hyperlink"/>
          <w:noProof/>
          <w:webHidden/>
          <w:sz w:val="23"/>
          <w:szCs w:val="23"/>
        </w:rPr>
        <w:t xml:space="preserve"> of the ending segments</w:t>
      </w:r>
      <w:r w:rsidR="00DE6FBC" w:rsidRPr="00DE6FBC">
        <w:rPr>
          <w:rStyle w:val="Hyperlink"/>
          <w:noProof/>
          <w:webHidden/>
          <w:sz w:val="23"/>
          <w:szCs w:val="23"/>
        </w:rPr>
        <w:tab/>
      </w:r>
      <w:r w:rsidR="004221D8">
        <w:rPr>
          <w:rStyle w:val="Hyperlink"/>
          <w:noProof/>
          <w:webHidden/>
          <w:sz w:val="23"/>
          <w:szCs w:val="23"/>
        </w:rPr>
        <w:br/>
        <w:t xml:space="preserve">                    </w:t>
      </w:r>
      <w:r>
        <w:rPr>
          <w:rStyle w:val="Hyperlink"/>
          <w:noProof/>
          <w:webHidden/>
          <w:sz w:val="23"/>
          <w:szCs w:val="23"/>
        </w:rPr>
        <w:t>should be snapped to the starting vertex of the beginning segment, as well as to</w:t>
      </w:r>
      <w:r w:rsidR="00DE6FBC" w:rsidRPr="00DE6FBC">
        <w:rPr>
          <w:rStyle w:val="Hyperlink"/>
          <w:noProof/>
          <w:webHidden/>
          <w:sz w:val="23"/>
          <w:szCs w:val="23"/>
        </w:rPr>
        <w:tab/>
      </w:r>
      <w:r w:rsidR="004221D8">
        <w:rPr>
          <w:rStyle w:val="Hyperlink"/>
          <w:noProof/>
          <w:webHidden/>
          <w:sz w:val="23"/>
          <w:szCs w:val="23"/>
        </w:rPr>
        <w:br/>
        <w:t xml:space="preserve">                    </w:t>
      </w:r>
      <w:r w:rsidR="004221D8" w:rsidRPr="004221D8">
        <w:rPr>
          <w:rStyle w:val="Hyperlink"/>
          <w:noProof/>
          <w:webHidden/>
          <w:sz w:val="23"/>
          <w:szCs w:val="23"/>
        </w:rPr>
        <w:t xml:space="preserve">each </w:t>
      </w:r>
      <w:r>
        <w:rPr>
          <w:rStyle w:val="Hyperlink"/>
          <w:noProof/>
          <w:webHidden/>
          <w:sz w:val="23"/>
          <w:szCs w:val="23"/>
        </w:rPr>
        <w:t>other</w:t>
      </w:r>
      <w:r w:rsidR="00DE6FBC" w:rsidRPr="00DE6FBC">
        <w:rPr>
          <w:rStyle w:val="Hyperlink"/>
          <w:noProof/>
          <w:webHidden/>
          <w:sz w:val="23"/>
          <w:szCs w:val="23"/>
        </w:rPr>
        <w:tab/>
      </w:r>
      <w:r w:rsidR="00DE6FBC">
        <w:rPr>
          <w:rStyle w:val="Hyperlink"/>
          <w:b/>
          <w:noProof/>
          <w:webHidden/>
          <w:sz w:val="23"/>
          <w:szCs w:val="23"/>
        </w:rPr>
        <w:t>33</w:t>
      </w:r>
      <w:r w:rsidR="004221D8">
        <w:rPr>
          <w:rStyle w:val="Hyperlink"/>
          <w:noProof/>
          <w:webHidden/>
          <w:sz w:val="23"/>
          <w:szCs w:val="23"/>
        </w:rPr>
        <w:br/>
      </w:r>
      <w:r w:rsidR="004221D8">
        <w:rPr>
          <w:rStyle w:val="Hyperlink"/>
          <w:b/>
          <w:noProof/>
          <w:webHidden/>
          <w:sz w:val="23"/>
          <w:szCs w:val="23"/>
        </w:rPr>
        <w:t xml:space="preserve">Figure 43.  </w:t>
      </w:r>
      <w:r w:rsidR="004221D8">
        <w:rPr>
          <w:rStyle w:val="Hyperlink"/>
          <w:noProof/>
          <w:webHidden/>
          <w:sz w:val="23"/>
          <w:szCs w:val="23"/>
        </w:rPr>
        <w:t>Improperly split line segments</w:t>
      </w:r>
      <w:r w:rsidR="00DE6FBC" w:rsidRPr="00DE6FBC">
        <w:rPr>
          <w:rStyle w:val="Hyperlink"/>
          <w:noProof/>
          <w:webHidden/>
          <w:sz w:val="23"/>
          <w:szCs w:val="23"/>
        </w:rPr>
        <w:tab/>
      </w:r>
      <w:r w:rsidR="00DE6FBC">
        <w:rPr>
          <w:rStyle w:val="Hyperlink"/>
          <w:b/>
          <w:noProof/>
          <w:webHidden/>
          <w:sz w:val="23"/>
          <w:szCs w:val="23"/>
        </w:rPr>
        <w:t>33</w:t>
      </w:r>
      <w:r w:rsidR="004221D8">
        <w:rPr>
          <w:rStyle w:val="Hyperlink"/>
          <w:noProof/>
          <w:webHidden/>
          <w:sz w:val="23"/>
          <w:szCs w:val="23"/>
        </w:rPr>
        <w:br/>
      </w:r>
      <w:r w:rsidR="004221D8">
        <w:rPr>
          <w:rStyle w:val="Hyperlink"/>
          <w:b/>
          <w:noProof/>
          <w:webHidden/>
          <w:sz w:val="23"/>
          <w:szCs w:val="23"/>
        </w:rPr>
        <w:t xml:space="preserve">Figure 44.  </w:t>
      </w:r>
      <w:r w:rsidR="004221D8">
        <w:rPr>
          <w:rStyle w:val="Hyperlink"/>
          <w:noProof/>
          <w:webHidden/>
          <w:sz w:val="23"/>
          <w:szCs w:val="23"/>
        </w:rPr>
        <w:t>The Split Line tool on the Editor toolbar</w:t>
      </w:r>
      <w:r w:rsidR="00DE6FBC" w:rsidRPr="00DE6FBC">
        <w:rPr>
          <w:rStyle w:val="Hyperlink"/>
          <w:noProof/>
          <w:webHidden/>
          <w:sz w:val="23"/>
          <w:szCs w:val="23"/>
        </w:rPr>
        <w:tab/>
      </w:r>
      <w:r w:rsidR="00DE6FBC">
        <w:rPr>
          <w:rStyle w:val="Hyperlink"/>
          <w:b/>
          <w:noProof/>
          <w:webHidden/>
          <w:sz w:val="23"/>
          <w:szCs w:val="23"/>
        </w:rPr>
        <w:t>34</w:t>
      </w:r>
      <w:r w:rsidR="004221D8">
        <w:rPr>
          <w:rStyle w:val="Hyperlink"/>
          <w:noProof/>
          <w:webHidden/>
          <w:sz w:val="23"/>
          <w:szCs w:val="23"/>
        </w:rPr>
        <w:br/>
      </w:r>
      <w:r w:rsidR="004221D8">
        <w:rPr>
          <w:rStyle w:val="Hyperlink"/>
          <w:b/>
          <w:noProof/>
          <w:webHidden/>
          <w:sz w:val="23"/>
          <w:szCs w:val="23"/>
        </w:rPr>
        <w:t xml:space="preserve">Figure 45.  </w:t>
      </w:r>
      <w:r w:rsidR="004221D8">
        <w:rPr>
          <w:rStyle w:val="Hyperlink"/>
          <w:noProof/>
          <w:webHidden/>
          <w:sz w:val="23"/>
          <w:szCs w:val="23"/>
        </w:rPr>
        <w:t>Using the Split Line tool at the intersection of three segments</w:t>
      </w:r>
      <w:r w:rsidR="00DE6FBC" w:rsidRPr="00DE6FBC">
        <w:rPr>
          <w:rStyle w:val="Hyperlink"/>
          <w:noProof/>
          <w:webHidden/>
          <w:sz w:val="23"/>
          <w:szCs w:val="23"/>
        </w:rPr>
        <w:tab/>
      </w:r>
      <w:r w:rsidR="00DE6FBC">
        <w:rPr>
          <w:rStyle w:val="Hyperlink"/>
          <w:b/>
          <w:noProof/>
          <w:webHidden/>
          <w:sz w:val="23"/>
          <w:szCs w:val="23"/>
        </w:rPr>
        <w:t>34</w:t>
      </w:r>
      <w:r w:rsidR="004221D8">
        <w:rPr>
          <w:rStyle w:val="Hyperlink"/>
          <w:noProof/>
          <w:webHidden/>
          <w:sz w:val="23"/>
          <w:szCs w:val="23"/>
        </w:rPr>
        <w:br/>
      </w:r>
      <w:r w:rsidR="004221D8">
        <w:rPr>
          <w:rStyle w:val="Hyperlink"/>
          <w:b/>
          <w:noProof/>
          <w:webHidden/>
          <w:sz w:val="23"/>
          <w:szCs w:val="23"/>
        </w:rPr>
        <w:t xml:space="preserve">Figure 46.  </w:t>
      </w:r>
      <w:r w:rsidR="004221D8">
        <w:rPr>
          <w:rStyle w:val="Hyperlink"/>
          <w:noProof/>
          <w:webHidden/>
          <w:sz w:val="23"/>
          <w:szCs w:val="23"/>
        </w:rPr>
        <w:t>Properly split lines will be individual line segments</w:t>
      </w:r>
      <w:r w:rsidR="00DE6FBC" w:rsidRPr="00DE6FBC">
        <w:rPr>
          <w:rStyle w:val="Hyperlink"/>
          <w:noProof/>
          <w:webHidden/>
          <w:sz w:val="23"/>
          <w:szCs w:val="23"/>
        </w:rPr>
        <w:tab/>
      </w:r>
      <w:r w:rsidR="00DE6FBC">
        <w:rPr>
          <w:rStyle w:val="Hyperlink"/>
          <w:b/>
          <w:noProof/>
          <w:webHidden/>
          <w:sz w:val="23"/>
          <w:szCs w:val="23"/>
        </w:rPr>
        <w:t>34</w:t>
      </w:r>
      <w:r w:rsidR="004221D8">
        <w:rPr>
          <w:rStyle w:val="Hyperlink"/>
          <w:noProof/>
          <w:webHidden/>
          <w:sz w:val="23"/>
          <w:szCs w:val="23"/>
        </w:rPr>
        <w:br/>
      </w:r>
      <w:r w:rsidR="004221D8">
        <w:rPr>
          <w:rStyle w:val="Hyperlink"/>
          <w:b/>
          <w:noProof/>
          <w:webHidden/>
          <w:sz w:val="23"/>
          <w:szCs w:val="23"/>
        </w:rPr>
        <w:t xml:space="preserve">Figure 47.  </w:t>
      </w:r>
      <w:r w:rsidR="004221D8">
        <w:rPr>
          <w:rStyle w:val="Hyperlink"/>
          <w:noProof/>
          <w:webHidden/>
          <w:sz w:val="23"/>
          <w:szCs w:val="23"/>
        </w:rPr>
        <w:t>New intersection having created a fragmented line segment midway through stream</w:t>
      </w:r>
      <w:r w:rsidR="00DE6FBC" w:rsidRPr="00DE6FBC">
        <w:rPr>
          <w:rStyle w:val="Hyperlink"/>
          <w:noProof/>
          <w:webHidden/>
          <w:sz w:val="23"/>
          <w:szCs w:val="23"/>
        </w:rPr>
        <w:tab/>
      </w:r>
      <w:r w:rsidR="00DE6FBC">
        <w:rPr>
          <w:rStyle w:val="Hyperlink"/>
          <w:b/>
          <w:noProof/>
          <w:webHidden/>
          <w:sz w:val="23"/>
          <w:szCs w:val="23"/>
        </w:rPr>
        <w:t>35</w:t>
      </w:r>
      <w:r w:rsidR="004221D8">
        <w:rPr>
          <w:rStyle w:val="Hyperlink"/>
          <w:noProof/>
          <w:webHidden/>
          <w:sz w:val="23"/>
          <w:szCs w:val="23"/>
        </w:rPr>
        <w:br/>
      </w:r>
      <w:r w:rsidR="004221D8">
        <w:rPr>
          <w:rStyle w:val="Hyperlink"/>
          <w:b/>
          <w:noProof/>
          <w:webHidden/>
          <w:sz w:val="23"/>
          <w:szCs w:val="23"/>
        </w:rPr>
        <w:t xml:space="preserve">Figure 48.  </w:t>
      </w:r>
      <w:r w:rsidR="004221D8">
        <w:rPr>
          <w:rStyle w:val="Hyperlink"/>
          <w:noProof/>
          <w:webHidden/>
          <w:sz w:val="23"/>
          <w:szCs w:val="23"/>
        </w:rPr>
        <w:t>Select the drop-down meny arrow from the Editor toolbar</w:t>
      </w:r>
      <w:r w:rsidR="00DE6FBC" w:rsidRPr="00DE6FBC">
        <w:rPr>
          <w:rStyle w:val="Hyperlink"/>
          <w:noProof/>
          <w:webHidden/>
          <w:sz w:val="23"/>
          <w:szCs w:val="23"/>
        </w:rPr>
        <w:tab/>
      </w:r>
      <w:r w:rsidR="00DE6FBC">
        <w:rPr>
          <w:rStyle w:val="Hyperlink"/>
          <w:b/>
          <w:noProof/>
          <w:webHidden/>
          <w:sz w:val="23"/>
          <w:szCs w:val="23"/>
        </w:rPr>
        <w:t>35</w:t>
      </w:r>
      <w:r w:rsidR="004221D8">
        <w:rPr>
          <w:rStyle w:val="Hyperlink"/>
          <w:noProof/>
          <w:webHidden/>
          <w:sz w:val="23"/>
          <w:szCs w:val="23"/>
        </w:rPr>
        <w:br/>
      </w:r>
      <w:r w:rsidR="004221D8">
        <w:rPr>
          <w:rStyle w:val="Hyperlink"/>
          <w:b/>
          <w:noProof/>
          <w:webHidden/>
          <w:sz w:val="23"/>
          <w:szCs w:val="23"/>
        </w:rPr>
        <w:t xml:space="preserve">Figure 49.  </w:t>
      </w:r>
      <w:r w:rsidR="004221D8">
        <w:rPr>
          <w:rStyle w:val="Hyperlink"/>
          <w:noProof/>
          <w:webHidden/>
          <w:sz w:val="23"/>
          <w:szCs w:val="23"/>
        </w:rPr>
        <w:t>Adding the merge tool to the Editor toolbar</w:t>
      </w:r>
      <w:r w:rsidR="00DE6FBC" w:rsidRPr="00DE6FBC">
        <w:rPr>
          <w:rStyle w:val="Hyperlink"/>
          <w:noProof/>
          <w:webHidden/>
          <w:sz w:val="23"/>
          <w:szCs w:val="23"/>
        </w:rPr>
        <w:tab/>
      </w:r>
      <w:r w:rsidR="00DE6FBC">
        <w:rPr>
          <w:rStyle w:val="Hyperlink"/>
          <w:b/>
          <w:noProof/>
          <w:webHidden/>
          <w:sz w:val="23"/>
          <w:szCs w:val="23"/>
        </w:rPr>
        <w:t>35</w:t>
      </w:r>
      <w:r w:rsidR="004221D8">
        <w:rPr>
          <w:rStyle w:val="Hyperlink"/>
          <w:noProof/>
          <w:webHidden/>
          <w:sz w:val="23"/>
          <w:szCs w:val="23"/>
        </w:rPr>
        <w:br/>
      </w:r>
      <w:r w:rsidR="004221D8">
        <w:rPr>
          <w:rStyle w:val="Hyperlink"/>
          <w:b/>
          <w:noProof/>
          <w:webHidden/>
          <w:sz w:val="23"/>
          <w:szCs w:val="23"/>
        </w:rPr>
        <w:t xml:space="preserve">Figure 50.  </w:t>
      </w:r>
      <w:r w:rsidR="004221D8">
        <w:rPr>
          <w:rStyle w:val="Hyperlink"/>
          <w:noProof/>
          <w:webHidden/>
          <w:sz w:val="23"/>
          <w:szCs w:val="23"/>
        </w:rPr>
        <w:t>The merge tool on the Editor toolbar</w:t>
      </w:r>
      <w:r w:rsidR="00DE6FBC" w:rsidRPr="00DE6FBC">
        <w:rPr>
          <w:rStyle w:val="Hyperlink"/>
          <w:noProof/>
          <w:webHidden/>
          <w:sz w:val="23"/>
          <w:szCs w:val="23"/>
        </w:rPr>
        <w:tab/>
      </w:r>
      <w:r w:rsidR="00DE6FBC">
        <w:rPr>
          <w:rStyle w:val="Hyperlink"/>
          <w:b/>
          <w:noProof/>
          <w:webHidden/>
          <w:sz w:val="23"/>
          <w:szCs w:val="23"/>
        </w:rPr>
        <w:t>36</w:t>
      </w:r>
      <w:r w:rsidR="004221D8">
        <w:rPr>
          <w:rStyle w:val="Hyperlink"/>
          <w:noProof/>
          <w:webHidden/>
          <w:sz w:val="23"/>
          <w:szCs w:val="23"/>
        </w:rPr>
        <w:br/>
      </w:r>
      <w:r w:rsidR="004221D8">
        <w:rPr>
          <w:rStyle w:val="Hyperlink"/>
          <w:b/>
          <w:noProof/>
          <w:webHidden/>
          <w:sz w:val="23"/>
          <w:szCs w:val="23"/>
        </w:rPr>
        <w:t xml:space="preserve">Figure 51.  </w:t>
      </w:r>
      <w:r w:rsidR="004221D8">
        <w:rPr>
          <w:rStyle w:val="Hyperlink"/>
          <w:noProof/>
          <w:webHidden/>
          <w:sz w:val="23"/>
          <w:szCs w:val="23"/>
        </w:rPr>
        <w:t>Before and after using the merge tool to fix fragmented segments</w:t>
      </w:r>
      <w:r w:rsidR="00DE6FBC" w:rsidRPr="00DE6FBC">
        <w:rPr>
          <w:rStyle w:val="Hyperlink"/>
          <w:noProof/>
          <w:webHidden/>
          <w:sz w:val="23"/>
          <w:szCs w:val="23"/>
        </w:rPr>
        <w:tab/>
      </w:r>
      <w:r w:rsidR="00DE6FBC">
        <w:rPr>
          <w:rStyle w:val="Hyperlink"/>
          <w:b/>
          <w:noProof/>
          <w:webHidden/>
          <w:sz w:val="23"/>
          <w:szCs w:val="23"/>
        </w:rPr>
        <w:t>36</w:t>
      </w:r>
      <w:r w:rsidR="004221D8">
        <w:rPr>
          <w:rStyle w:val="Hyperlink"/>
          <w:noProof/>
          <w:webHidden/>
          <w:sz w:val="23"/>
          <w:szCs w:val="23"/>
        </w:rPr>
        <w:br/>
      </w:r>
      <w:r w:rsidR="004221D8">
        <w:rPr>
          <w:rStyle w:val="Hyperlink"/>
          <w:b/>
          <w:noProof/>
          <w:webHidden/>
          <w:sz w:val="23"/>
          <w:szCs w:val="23"/>
        </w:rPr>
        <w:t xml:space="preserve">Figure 52.  </w:t>
      </w:r>
      <w:r w:rsidR="004221D8">
        <w:rPr>
          <w:rStyle w:val="Hyperlink"/>
          <w:noProof/>
          <w:webHidden/>
          <w:sz w:val="23"/>
          <w:szCs w:val="23"/>
        </w:rPr>
        <w:t>The stream to be manually drawn into the stream network</w:t>
      </w:r>
      <w:r w:rsidR="00DE6FBC" w:rsidRPr="00DE6FBC">
        <w:rPr>
          <w:rStyle w:val="Hyperlink"/>
          <w:noProof/>
          <w:webHidden/>
          <w:sz w:val="23"/>
          <w:szCs w:val="23"/>
        </w:rPr>
        <w:tab/>
      </w:r>
      <w:r w:rsidR="00DE6FBC">
        <w:rPr>
          <w:rStyle w:val="Hyperlink"/>
          <w:b/>
          <w:noProof/>
          <w:webHidden/>
          <w:sz w:val="23"/>
          <w:szCs w:val="23"/>
        </w:rPr>
        <w:t>36</w:t>
      </w:r>
      <w:r w:rsidR="004221D8">
        <w:rPr>
          <w:rStyle w:val="Hyperlink"/>
          <w:noProof/>
          <w:webHidden/>
          <w:sz w:val="23"/>
          <w:szCs w:val="23"/>
        </w:rPr>
        <w:br/>
      </w:r>
      <w:r w:rsidR="004221D8">
        <w:rPr>
          <w:rStyle w:val="Hyperlink"/>
          <w:b/>
          <w:noProof/>
          <w:webHidden/>
          <w:sz w:val="23"/>
          <w:szCs w:val="23"/>
        </w:rPr>
        <w:t xml:space="preserve">Figure 53.  </w:t>
      </w:r>
      <w:r w:rsidR="004221D8">
        <w:rPr>
          <w:rStyle w:val="Hyperlink"/>
          <w:noProof/>
          <w:webHidden/>
          <w:sz w:val="23"/>
          <w:szCs w:val="23"/>
        </w:rPr>
        <w:t>Use the adjacent line network to determine direction of flow</w:t>
      </w:r>
      <w:r w:rsidR="00DE6FBC" w:rsidRPr="00DE6FBC">
        <w:rPr>
          <w:rStyle w:val="Hyperlink"/>
          <w:noProof/>
          <w:webHidden/>
          <w:sz w:val="23"/>
          <w:szCs w:val="23"/>
        </w:rPr>
        <w:tab/>
      </w:r>
      <w:r w:rsidR="00DE6FBC">
        <w:rPr>
          <w:rStyle w:val="Hyperlink"/>
          <w:b/>
          <w:noProof/>
          <w:webHidden/>
          <w:sz w:val="23"/>
          <w:szCs w:val="23"/>
        </w:rPr>
        <w:t>37</w:t>
      </w:r>
      <w:r w:rsidR="004221D8">
        <w:rPr>
          <w:rStyle w:val="Hyperlink"/>
          <w:noProof/>
          <w:webHidden/>
          <w:sz w:val="23"/>
          <w:szCs w:val="23"/>
        </w:rPr>
        <w:br/>
      </w:r>
      <w:r w:rsidR="004221D8">
        <w:rPr>
          <w:rStyle w:val="Hyperlink"/>
          <w:b/>
          <w:noProof/>
          <w:webHidden/>
          <w:sz w:val="23"/>
          <w:szCs w:val="23"/>
        </w:rPr>
        <w:t xml:space="preserve">Figure 54.  </w:t>
      </w:r>
      <w:r w:rsidR="004221D8">
        <w:rPr>
          <w:rStyle w:val="Hyperlink"/>
          <w:noProof/>
          <w:webHidden/>
          <w:sz w:val="23"/>
          <w:szCs w:val="23"/>
        </w:rPr>
        <w:t>For this westward flowing stream, the user would drawn the stream line from right</w:t>
      </w:r>
      <w:r w:rsidR="00DE6FBC" w:rsidRPr="00DE6FBC">
        <w:rPr>
          <w:rStyle w:val="Hyperlink"/>
          <w:noProof/>
          <w:webHidden/>
          <w:sz w:val="23"/>
          <w:szCs w:val="23"/>
        </w:rPr>
        <w:tab/>
      </w:r>
      <w:r w:rsidR="004221D8">
        <w:rPr>
          <w:rStyle w:val="Hyperlink"/>
          <w:noProof/>
          <w:webHidden/>
          <w:sz w:val="23"/>
          <w:szCs w:val="23"/>
        </w:rPr>
        <w:br/>
        <w:t xml:space="preserve">                    to left</w:t>
      </w:r>
      <w:r w:rsidR="00DE6FBC" w:rsidRPr="00DE6FBC">
        <w:rPr>
          <w:rStyle w:val="Hyperlink"/>
          <w:noProof/>
          <w:webHidden/>
          <w:sz w:val="23"/>
          <w:szCs w:val="23"/>
        </w:rPr>
        <w:tab/>
      </w:r>
      <w:r w:rsidR="00DE6FBC">
        <w:rPr>
          <w:rStyle w:val="Hyperlink"/>
          <w:b/>
          <w:noProof/>
          <w:webHidden/>
          <w:sz w:val="23"/>
          <w:szCs w:val="23"/>
        </w:rPr>
        <w:t>37</w:t>
      </w:r>
      <w:r w:rsidR="004221D8">
        <w:rPr>
          <w:rStyle w:val="Hyperlink"/>
          <w:noProof/>
          <w:webHidden/>
          <w:sz w:val="23"/>
          <w:szCs w:val="23"/>
        </w:rPr>
        <w:br/>
      </w:r>
      <w:r w:rsidR="004221D8">
        <w:rPr>
          <w:rStyle w:val="Hyperlink"/>
          <w:b/>
          <w:noProof/>
          <w:webHidden/>
          <w:sz w:val="23"/>
          <w:szCs w:val="23"/>
        </w:rPr>
        <w:t xml:space="preserve">Figure 55. </w:t>
      </w:r>
      <w:r w:rsidR="004221D8">
        <w:rPr>
          <w:rStyle w:val="Hyperlink"/>
          <w:noProof/>
          <w:webHidden/>
          <w:sz w:val="23"/>
          <w:szCs w:val="23"/>
        </w:rPr>
        <w:t xml:space="preserve"> </w:t>
      </w:r>
      <w:r w:rsidR="001914A0">
        <w:rPr>
          <w:rStyle w:val="Hyperlink"/>
          <w:noProof/>
          <w:webHidden/>
          <w:sz w:val="23"/>
          <w:szCs w:val="23"/>
        </w:rPr>
        <w:t>Manually drawn stream line</w:t>
      </w:r>
      <w:r w:rsidR="00DE6FBC" w:rsidRPr="00DE6FBC">
        <w:rPr>
          <w:rStyle w:val="Hyperlink"/>
          <w:noProof/>
          <w:webHidden/>
          <w:sz w:val="23"/>
          <w:szCs w:val="23"/>
        </w:rPr>
        <w:tab/>
      </w:r>
      <w:r w:rsidR="00DE6FBC">
        <w:rPr>
          <w:rStyle w:val="Hyperlink"/>
          <w:b/>
          <w:noProof/>
          <w:webHidden/>
          <w:sz w:val="23"/>
          <w:szCs w:val="23"/>
        </w:rPr>
        <w:t>37</w:t>
      </w:r>
      <w:r w:rsidR="005D6159">
        <w:rPr>
          <w:rStyle w:val="Hyperlink"/>
          <w:noProof/>
          <w:webHidden/>
          <w:sz w:val="23"/>
          <w:szCs w:val="23"/>
        </w:rPr>
        <w:br/>
      </w:r>
      <w:r w:rsidR="005D6159">
        <w:rPr>
          <w:rStyle w:val="Hyperlink"/>
          <w:b/>
          <w:noProof/>
          <w:webHidden/>
          <w:sz w:val="23"/>
          <w:szCs w:val="23"/>
        </w:rPr>
        <w:t xml:space="preserve">Figure 56. </w:t>
      </w:r>
      <w:r w:rsidR="007C79F6">
        <w:rPr>
          <w:rStyle w:val="Hyperlink"/>
          <w:b/>
          <w:noProof/>
          <w:sz w:val="23"/>
          <w:szCs w:val="23"/>
        </w:rPr>
        <w:t xml:space="preserve"> </w:t>
      </w:r>
      <w:r w:rsidR="004B1FD5" w:rsidRPr="002D37AE">
        <w:rPr>
          <w:rStyle w:val="Hyperlink"/>
          <w:noProof/>
          <w:sz w:val="23"/>
          <w:szCs w:val="23"/>
        </w:rPr>
        <w:t>Assign Stream Order</w:t>
      </w:r>
      <w:r w:rsidR="006842FA">
        <w:rPr>
          <w:rStyle w:val="Hyperlink"/>
          <w:noProof/>
          <w:sz w:val="23"/>
          <w:szCs w:val="23"/>
        </w:rPr>
        <w:t xml:space="preserve"> to Stream Lines</w:t>
      </w:r>
      <w:r w:rsidR="004B1FD5" w:rsidRPr="002D37AE">
        <w:rPr>
          <w:rStyle w:val="Hyperlink"/>
          <w:noProof/>
          <w:sz w:val="23"/>
          <w:szCs w:val="23"/>
        </w:rPr>
        <w:t xml:space="preserve"> tool</w:t>
      </w:r>
      <w:r w:rsidR="004B1FD5" w:rsidRPr="002D37AE">
        <w:rPr>
          <w:noProof/>
          <w:webHidden/>
          <w:sz w:val="23"/>
          <w:szCs w:val="23"/>
        </w:rPr>
        <w:tab/>
      </w:r>
      <w:r w:rsidR="00DE6FBC">
        <w:rPr>
          <w:b/>
          <w:noProof/>
          <w:webHidden/>
          <w:sz w:val="23"/>
          <w:szCs w:val="23"/>
        </w:rPr>
        <w:t>3</w:t>
      </w:r>
      <w:r w:rsidR="009C36A4">
        <w:rPr>
          <w:b/>
          <w:noProof/>
          <w:sz w:val="23"/>
          <w:szCs w:val="23"/>
        </w:rPr>
        <w:fldChar w:fldCharType="end"/>
      </w:r>
      <w:r w:rsidR="007C79F6">
        <w:rPr>
          <w:b/>
          <w:noProof/>
          <w:sz w:val="23"/>
          <w:szCs w:val="23"/>
        </w:rPr>
        <w:t>8</w:t>
      </w:r>
    </w:p>
    <w:p w14:paraId="468ADCE2" w14:textId="36F10C73"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693" w:history="1">
        <w:r w:rsidR="004B1FD5" w:rsidRPr="00D57641">
          <w:rPr>
            <w:rStyle w:val="Hyperlink"/>
            <w:b/>
            <w:noProof/>
            <w:sz w:val="23"/>
            <w:szCs w:val="23"/>
          </w:rPr>
          <w:t xml:space="preserve">Figure </w:t>
        </w:r>
        <w:r w:rsidR="005D6159">
          <w:rPr>
            <w:rStyle w:val="Hyperlink"/>
            <w:b/>
            <w:noProof/>
            <w:sz w:val="23"/>
            <w:szCs w:val="23"/>
          </w:rPr>
          <w:t>57</w:t>
        </w:r>
        <w:r w:rsidR="004B1FD5" w:rsidRPr="00D57641">
          <w:rPr>
            <w:rStyle w:val="Hyperlink"/>
            <w:b/>
            <w:noProof/>
            <w:sz w:val="23"/>
            <w:szCs w:val="23"/>
          </w:rPr>
          <w:t xml:space="preserve">. </w:t>
        </w:r>
        <w:r w:rsidR="00ED101F" w:rsidRPr="00D57641">
          <w:rPr>
            <w:rStyle w:val="Hyperlink"/>
            <w:b/>
            <w:noProof/>
            <w:sz w:val="23"/>
            <w:szCs w:val="23"/>
          </w:rPr>
          <w:t xml:space="preserve"> </w:t>
        </w:r>
        <w:r w:rsidR="007C79F6">
          <w:rPr>
            <w:rStyle w:val="Hyperlink"/>
            <w:noProof/>
            <w:sz w:val="23"/>
            <w:szCs w:val="23"/>
          </w:rPr>
          <w:t>Locati</w:t>
        </w:r>
        <w:r w:rsidR="004B1FD5" w:rsidRPr="00D57641">
          <w:rPr>
            <w:rStyle w:val="Hyperlink"/>
            <w:noProof/>
            <w:sz w:val="23"/>
            <w:szCs w:val="23"/>
          </w:rPr>
          <w:t xml:space="preserve">ng Strahler and Shreve fields </w:t>
        </w:r>
        <w:r w:rsidR="007C79F6">
          <w:rPr>
            <w:rStyle w:val="Hyperlink"/>
            <w:noProof/>
            <w:sz w:val="23"/>
            <w:szCs w:val="23"/>
          </w:rPr>
          <w:t xml:space="preserve">in the </w:t>
        </w:r>
        <w:r w:rsidR="004B1FD5" w:rsidRPr="00D57641">
          <w:rPr>
            <w:rStyle w:val="Hyperlink"/>
            <w:noProof/>
            <w:sz w:val="23"/>
            <w:szCs w:val="23"/>
          </w:rPr>
          <w:t>attribute table</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_Toc505343693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39</w:t>
        </w:r>
        <w:r w:rsidR="004B1FD5" w:rsidRPr="00D57641">
          <w:rPr>
            <w:b/>
            <w:noProof/>
            <w:webHidden/>
            <w:sz w:val="23"/>
            <w:szCs w:val="23"/>
          </w:rPr>
          <w:fldChar w:fldCharType="end"/>
        </w:r>
      </w:hyperlink>
    </w:p>
    <w:p w14:paraId="323AED75" w14:textId="3FD8A36B" w:rsidR="004B1FD5" w:rsidRPr="00BC21C9" w:rsidRDefault="00145933" w:rsidP="007C79F6">
      <w:pPr>
        <w:pStyle w:val="TableofFigures"/>
        <w:tabs>
          <w:tab w:val="right" w:leader="dot" w:pos="9350"/>
        </w:tabs>
        <w:contextualSpacing/>
        <w:rPr>
          <w:rFonts w:eastAsiaTheme="minorEastAsia"/>
          <w:noProof/>
          <w:sz w:val="23"/>
          <w:szCs w:val="23"/>
        </w:rPr>
      </w:pPr>
      <w:hyperlink w:anchor="_Toc505343694" w:history="1">
        <w:r w:rsidR="005D6159">
          <w:rPr>
            <w:rStyle w:val="Hyperlink"/>
            <w:b/>
            <w:noProof/>
            <w:sz w:val="23"/>
            <w:szCs w:val="23"/>
          </w:rPr>
          <w:t>Figure 58</w:t>
        </w:r>
        <w:r w:rsidR="004B1FD5" w:rsidRPr="00BC21C9">
          <w:rPr>
            <w:rStyle w:val="Hyperlink"/>
            <w:b/>
            <w:noProof/>
            <w:sz w:val="23"/>
            <w:szCs w:val="23"/>
          </w:rPr>
          <w:t>.</w:t>
        </w:r>
        <w:r w:rsidR="00ED101F" w:rsidRPr="00BC21C9">
          <w:rPr>
            <w:rStyle w:val="Hyperlink"/>
            <w:b/>
            <w:noProof/>
            <w:sz w:val="23"/>
            <w:szCs w:val="23"/>
          </w:rPr>
          <w:t xml:space="preserve">  </w:t>
        </w:r>
        <w:r w:rsidR="004B1FD5" w:rsidRPr="00BC21C9">
          <w:rPr>
            <w:rStyle w:val="Hyperlink"/>
            <w:noProof/>
            <w:sz w:val="23"/>
            <w:szCs w:val="23"/>
          </w:rPr>
          <w:t xml:space="preserve">Make Active Channel </w:t>
        </w:r>
        <w:r w:rsidR="007C79F6">
          <w:rPr>
            <w:rStyle w:val="Hyperlink"/>
            <w:noProof/>
            <w:sz w:val="23"/>
            <w:szCs w:val="23"/>
          </w:rPr>
          <w:t xml:space="preserve">Polygons Part 1 </w:t>
        </w:r>
        <w:r w:rsidR="004B1FD5" w:rsidRPr="00BC21C9">
          <w:rPr>
            <w:rStyle w:val="Hyperlink"/>
            <w:noProof/>
            <w:sz w:val="23"/>
            <w:szCs w:val="23"/>
          </w:rPr>
          <w:t>tool</w:t>
        </w:r>
        <w:r w:rsidR="004B1FD5" w:rsidRPr="00BC21C9">
          <w:rPr>
            <w:noProof/>
            <w:webHidden/>
            <w:sz w:val="23"/>
            <w:szCs w:val="23"/>
          </w:rPr>
          <w:tab/>
        </w:r>
        <w:r w:rsidR="004B1FD5" w:rsidRPr="00BC21C9">
          <w:rPr>
            <w:b/>
            <w:noProof/>
            <w:webHidden/>
            <w:sz w:val="23"/>
            <w:szCs w:val="23"/>
          </w:rPr>
          <w:fldChar w:fldCharType="begin"/>
        </w:r>
        <w:r w:rsidR="004B1FD5" w:rsidRPr="00BC21C9">
          <w:rPr>
            <w:b/>
            <w:noProof/>
            <w:webHidden/>
            <w:sz w:val="23"/>
            <w:szCs w:val="23"/>
          </w:rPr>
          <w:instrText xml:space="preserve"> PAGEREF _Toc505343694 \h </w:instrText>
        </w:r>
        <w:r w:rsidR="004B1FD5" w:rsidRPr="00BC21C9">
          <w:rPr>
            <w:b/>
            <w:noProof/>
            <w:webHidden/>
            <w:sz w:val="23"/>
            <w:szCs w:val="23"/>
          </w:rPr>
        </w:r>
        <w:r w:rsidR="004B1FD5" w:rsidRPr="00BC21C9">
          <w:rPr>
            <w:b/>
            <w:noProof/>
            <w:webHidden/>
            <w:sz w:val="23"/>
            <w:szCs w:val="23"/>
          </w:rPr>
          <w:fldChar w:fldCharType="separate"/>
        </w:r>
        <w:r w:rsidR="00B823F7">
          <w:rPr>
            <w:b/>
            <w:noProof/>
            <w:webHidden/>
            <w:sz w:val="23"/>
            <w:szCs w:val="23"/>
          </w:rPr>
          <w:t>41</w:t>
        </w:r>
        <w:r w:rsidR="004B1FD5" w:rsidRPr="00BC21C9">
          <w:rPr>
            <w:b/>
            <w:noProof/>
            <w:webHidden/>
            <w:sz w:val="23"/>
            <w:szCs w:val="23"/>
          </w:rPr>
          <w:fldChar w:fldCharType="end"/>
        </w:r>
      </w:hyperlink>
      <w:r w:rsidR="00C119FB">
        <w:rPr>
          <w:b/>
          <w:noProof/>
          <w:sz w:val="23"/>
          <w:szCs w:val="23"/>
        </w:rPr>
        <w:br/>
      </w:r>
      <w:hyperlink w:anchor="_Toc505343695" w:history="1">
        <w:r w:rsidR="004B1FD5" w:rsidRPr="00BC21C9">
          <w:rPr>
            <w:rStyle w:val="Hyperlink"/>
            <w:b/>
            <w:noProof/>
            <w:sz w:val="23"/>
            <w:szCs w:val="23"/>
          </w:rPr>
          <w:t>Figu</w:t>
        </w:r>
        <w:r w:rsidR="005D6159">
          <w:rPr>
            <w:rStyle w:val="Hyperlink"/>
            <w:b/>
            <w:noProof/>
            <w:sz w:val="23"/>
            <w:szCs w:val="23"/>
          </w:rPr>
          <w:t>re 59</w:t>
        </w:r>
        <w:r w:rsidR="004B1FD5" w:rsidRPr="00BC21C9">
          <w:rPr>
            <w:rStyle w:val="Hyperlink"/>
            <w:b/>
            <w:noProof/>
            <w:sz w:val="23"/>
            <w:szCs w:val="23"/>
          </w:rPr>
          <w:t>.</w:t>
        </w:r>
        <w:r w:rsidR="004B1FD5" w:rsidRPr="00BC21C9">
          <w:rPr>
            <w:rStyle w:val="Hyperlink"/>
            <w:noProof/>
            <w:sz w:val="23"/>
            <w:szCs w:val="23"/>
          </w:rPr>
          <w:t xml:space="preserve"> </w:t>
        </w:r>
        <w:r w:rsidR="00ED101F" w:rsidRPr="00BC21C9">
          <w:rPr>
            <w:rStyle w:val="Hyperlink"/>
            <w:noProof/>
            <w:sz w:val="23"/>
            <w:szCs w:val="23"/>
          </w:rPr>
          <w:t xml:space="preserve"> </w:t>
        </w:r>
        <w:r w:rsidR="007C79F6">
          <w:rPr>
            <w:rStyle w:val="Hyperlink"/>
            <w:noProof/>
            <w:sz w:val="23"/>
            <w:szCs w:val="23"/>
          </w:rPr>
          <w:t>Make Active Channel Polygons Part 2 tool</w:t>
        </w:r>
        <w:r w:rsidR="007C79F6" w:rsidRPr="007C79F6">
          <w:rPr>
            <w:rStyle w:val="Hyperlink"/>
            <w:noProof/>
            <w:webHidden/>
            <w:sz w:val="23"/>
            <w:szCs w:val="23"/>
          </w:rPr>
          <w:tab/>
        </w:r>
        <w:r w:rsidR="007C79F6" w:rsidRPr="00F37A64">
          <w:rPr>
            <w:rStyle w:val="Hyperlink"/>
            <w:b/>
            <w:noProof/>
            <w:webHidden/>
            <w:sz w:val="23"/>
            <w:szCs w:val="23"/>
          </w:rPr>
          <w:fldChar w:fldCharType="begin"/>
        </w:r>
        <w:r w:rsidR="007C79F6" w:rsidRPr="00F37A64">
          <w:rPr>
            <w:rStyle w:val="Hyperlink"/>
            <w:b/>
            <w:noProof/>
            <w:webHidden/>
            <w:sz w:val="23"/>
            <w:szCs w:val="23"/>
          </w:rPr>
          <w:instrText xml:space="preserve"> PAGEREF _Toc505343694 \h </w:instrText>
        </w:r>
        <w:r w:rsidR="007C79F6" w:rsidRPr="00F37A64">
          <w:rPr>
            <w:rStyle w:val="Hyperlink"/>
            <w:b/>
            <w:noProof/>
            <w:webHidden/>
            <w:sz w:val="23"/>
            <w:szCs w:val="23"/>
          </w:rPr>
        </w:r>
        <w:r w:rsidR="007C79F6" w:rsidRPr="00F37A64">
          <w:rPr>
            <w:rStyle w:val="Hyperlink"/>
            <w:b/>
            <w:noProof/>
            <w:webHidden/>
            <w:sz w:val="23"/>
            <w:szCs w:val="23"/>
          </w:rPr>
          <w:fldChar w:fldCharType="separate"/>
        </w:r>
        <w:r w:rsidR="00B823F7">
          <w:rPr>
            <w:rStyle w:val="Hyperlink"/>
            <w:b/>
            <w:noProof/>
            <w:webHidden/>
            <w:sz w:val="23"/>
            <w:szCs w:val="23"/>
          </w:rPr>
          <w:t>41</w:t>
        </w:r>
        <w:r w:rsidR="007C79F6" w:rsidRPr="00F37A64">
          <w:rPr>
            <w:rStyle w:val="Hyperlink"/>
            <w:b/>
            <w:noProof/>
            <w:webHidden/>
            <w:sz w:val="23"/>
            <w:szCs w:val="23"/>
          </w:rPr>
          <w:fldChar w:fldCharType="end"/>
        </w:r>
        <w:r w:rsidR="008E3110">
          <w:rPr>
            <w:rStyle w:val="Hyperlink"/>
            <w:b/>
            <w:noProof/>
            <w:webHidden/>
            <w:sz w:val="23"/>
            <w:szCs w:val="23"/>
          </w:rPr>
          <w:br/>
        </w:r>
        <w:r w:rsidR="005D6159">
          <w:rPr>
            <w:rStyle w:val="Hyperlink"/>
            <w:b/>
            <w:noProof/>
            <w:sz w:val="23"/>
            <w:szCs w:val="23"/>
          </w:rPr>
          <w:t>Figure 60</w:t>
        </w:r>
        <w:r w:rsidR="008E3110" w:rsidRPr="008E3110">
          <w:rPr>
            <w:rStyle w:val="Hyperlink"/>
            <w:b/>
            <w:noProof/>
            <w:sz w:val="23"/>
            <w:szCs w:val="23"/>
          </w:rPr>
          <w:t>.</w:t>
        </w:r>
        <w:r w:rsidR="008E3110" w:rsidRPr="008E3110">
          <w:rPr>
            <w:rStyle w:val="Hyperlink"/>
            <w:noProof/>
            <w:sz w:val="23"/>
            <w:szCs w:val="23"/>
          </w:rPr>
          <w:t xml:space="preserve"> </w:t>
        </w:r>
        <w:r w:rsidR="008E3110">
          <w:rPr>
            <w:rStyle w:val="Hyperlink"/>
            <w:noProof/>
            <w:sz w:val="23"/>
            <w:szCs w:val="23"/>
          </w:rPr>
          <w:t xml:space="preserve"> </w:t>
        </w:r>
        <w:r w:rsidR="008E3110" w:rsidRPr="008E3110">
          <w:rPr>
            <w:rStyle w:val="Hyperlink"/>
            <w:noProof/>
            <w:sz w:val="23"/>
            <w:szCs w:val="23"/>
          </w:rPr>
          <w:t>Examples of Active Channel Polygons generated wit</w:t>
        </w:r>
        <w:r w:rsidR="008E3110">
          <w:rPr>
            <w:rStyle w:val="Hyperlink"/>
            <w:noProof/>
            <w:sz w:val="23"/>
            <w:szCs w:val="23"/>
          </w:rPr>
          <w:t>h suitable elevation tolerances</w:t>
        </w:r>
        <w:r w:rsidR="008E3110" w:rsidRPr="008E3110">
          <w:rPr>
            <w:rStyle w:val="Hyperlink"/>
            <w:noProof/>
            <w:webHidden/>
            <w:sz w:val="23"/>
            <w:szCs w:val="23"/>
          </w:rPr>
          <w:tab/>
        </w:r>
        <w:r w:rsidR="00DE6FBC">
          <w:rPr>
            <w:rStyle w:val="Hyperlink"/>
            <w:b/>
            <w:noProof/>
            <w:webHidden/>
            <w:sz w:val="23"/>
            <w:szCs w:val="23"/>
          </w:rPr>
          <w:t>4</w:t>
        </w:r>
        <w:r w:rsidR="008E3110">
          <w:rPr>
            <w:rStyle w:val="Hyperlink"/>
            <w:b/>
            <w:noProof/>
            <w:webHidden/>
            <w:sz w:val="23"/>
            <w:szCs w:val="23"/>
          </w:rPr>
          <w:t>3</w:t>
        </w:r>
        <w:r w:rsidR="008E3110">
          <w:rPr>
            <w:rStyle w:val="Hyperlink"/>
            <w:b/>
            <w:noProof/>
            <w:webHidden/>
            <w:sz w:val="23"/>
            <w:szCs w:val="23"/>
          </w:rPr>
          <w:br/>
        </w:r>
        <w:r w:rsidR="005D6159">
          <w:rPr>
            <w:rStyle w:val="Hyperlink"/>
            <w:b/>
            <w:noProof/>
            <w:sz w:val="23"/>
            <w:szCs w:val="23"/>
          </w:rPr>
          <w:t>Figure 61</w:t>
        </w:r>
        <w:r w:rsidR="008E3110" w:rsidRPr="008E3110">
          <w:rPr>
            <w:rStyle w:val="Hyperlink"/>
            <w:b/>
            <w:noProof/>
            <w:sz w:val="23"/>
            <w:szCs w:val="23"/>
          </w:rPr>
          <w:t xml:space="preserve">. </w:t>
        </w:r>
        <w:r w:rsidR="008E3110" w:rsidRPr="008E3110">
          <w:rPr>
            <w:rStyle w:val="Hyperlink"/>
            <w:noProof/>
            <w:sz w:val="23"/>
            <w:szCs w:val="23"/>
          </w:rPr>
          <w:t xml:space="preserve"> Examples of Active Channel Polygons generated with elevation tolerances</w:t>
        </w:r>
        <w:r w:rsidR="008E3110">
          <w:rPr>
            <w:rStyle w:val="Hyperlink"/>
            <w:noProof/>
            <w:sz w:val="23"/>
            <w:szCs w:val="23"/>
          </w:rPr>
          <w:t xml:space="preserve"> that were</w:t>
        </w:r>
        <w:r w:rsidR="00DE6FBC" w:rsidRPr="00DE6FBC">
          <w:rPr>
            <w:rStyle w:val="Hyperlink"/>
            <w:noProof/>
            <w:webHidden/>
            <w:sz w:val="23"/>
            <w:szCs w:val="23"/>
          </w:rPr>
          <w:tab/>
        </w:r>
        <w:r w:rsidR="008E3110">
          <w:rPr>
            <w:rStyle w:val="Hyperlink"/>
            <w:noProof/>
            <w:sz w:val="23"/>
            <w:szCs w:val="23"/>
          </w:rPr>
          <w:br/>
          <w:t xml:space="preserve">                    too low</w:t>
        </w:r>
        <w:r w:rsidR="008E3110" w:rsidRPr="008E3110">
          <w:rPr>
            <w:rStyle w:val="Hyperlink"/>
            <w:noProof/>
            <w:webHidden/>
            <w:sz w:val="23"/>
            <w:szCs w:val="23"/>
          </w:rPr>
          <w:tab/>
        </w:r>
        <w:r w:rsidR="00DE6FBC">
          <w:rPr>
            <w:rStyle w:val="Hyperlink"/>
            <w:b/>
            <w:noProof/>
            <w:webHidden/>
            <w:sz w:val="23"/>
            <w:szCs w:val="23"/>
          </w:rPr>
          <w:t>4</w:t>
        </w:r>
        <w:r w:rsidR="008E3110">
          <w:rPr>
            <w:rStyle w:val="Hyperlink"/>
            <w:b/>
            <w:noProof/>
            <w:webHidden/>
            <w:sz w:val="23"/>
            <w:szCs w:val="23"/>
          </w:rPr>
          <w:t>4</w:t>
        </w:r>
        <w:r w:rsidR="008E3110">
          <w:rPr>
            <w:rStyle w:val="Hyperlink"/>
            <w:b/>
            <w:noProof/>
            <w:webHidden/>
            <w:sz w:val="23"/>
            <w:szCs w:val="23"/>
          </w:rPr>
          <w:br/>
        </w:r>
        <w:r w:rsidR="005D6159">
          <w:rPr>
            <w:rStyle w:val="Hyperlink"/>
            <w:b/>
            <w:noProof/>
            <w:sz w:val="23"/>
            <w:szCs w:val="23"/>
          </w:rPr>
          <w:t>Figure 62</w:t>
        </w:r>
        <w:r w:rsidR="008E3110" w:rsidRPr="008E3110">
          <w:rPr>
            <w:rStyle w:val="Hyperlink"/>
            <w:b/>
            <w:noProof/>
            <w:sz w:val="23"/>
            <w:szCs w:val="23"/>
          </w:rPr>
          <w:t xml:space="preserve">. </w:t>
        </w:r>
        <w:r w:rsidR="008E3110" w:rsidRPr="008E3110">
          <w:rPr>
            <w:rStyle w:val="Hyperlink"/>
            <w:noProof/>
            <w:sz w:val="23"/>
            <w:szCs w:val="23"/>
          </w:rPr>
          <w:t xml:space="preserve"> Examples of Active Channel Polygons generated with</w:t>
        </w:r>
        <w:r w:rsidR="008E3110">
          <w:rPr>
            <w:rStyle w:val="Hyperlink"/>
            <w:noProof/>
            <w:sz w:val="23"/>
            <w:szCs w:val="23"/>
          </w:rPr>
          <w:t xml:space="preserve"> elevation tolerances that were</w:t>
        </w:r>
        <w:r w:rsidR="00DE6FBC" w:rsidRPr="00DE6FBC">
          <w:rPr>
            <w:rStyle w:val="Hyperlink"/>
            <w:noProof/>
            <w:webHidden/>
            <w:sz w:val="23"/>
            <w:szCs w:val="23"/>
          </w:rPr>
          <w:tab/>
        </w:r>
        <w:r w:rsidR="008E3110">
          <w:rPr>
            <w:rStyle w:val="Hyperlink"/>
            <w:noProof/>
            <w:sz w:val="23"/>
            <w:szCs w:val="23"/>
          </w:rPr>
          <w:br/>
          <w:t xml:space="preserve">                    too high</w:t>
        </w:r>
        <w:r w:rsidR="008E3110" w:rsidRPr="008E3110">
          <w:rPr>
            <w:rStyle w:val="Hyperlink"/>
            <w:noProof/>
            <w:webHidden/>
            <w:sz w:val="23"/>
            <w:szCs w:val="23"/>
          </w:rPr>
          <w:tab/>
        </w:r>
        <w:r w:rsidR="00DE6FBC">
          <w:rPr>
            <w:rStyle w:val="Hyperlink"/>
            <w:b/>
            <w:noProof/>
            <w:webHidden/>
            <w:sz w:val="23"/>
            <w:szCs w:val="23"/>
          </w:rPr>
          <w:t>4</w:t>
        </w:r>
        <w:r w:rsidR="008E3110">
          <w:rPr>
            <w:rStyle w:val="Hyperlink"/>
            <w:b/>
            <w:noProof/>
            <w:webHidden/>
            <w:sz w:val="23"/>
            <w:szCs w:val="23"/>
          </w:rPr>
          <w:t>5</w:t>
        </w:r>
        <w:r w:rsidR="007C79F6">
          <w:rPr>
            <w:rStyle w:val="Hyperlink"/>
            <w:noProof/>
            <w:sz w:val="23"/>
            <w:szCs w:val="23"/>
          </w:rPr>
          <w:br/>
        </w:r>
      </w:hyperlink>
      <w:hyperlink w:anchor="_Toc505343696" w:history="1">
        <w:r w:rsidR="005D6159">
          <w:rPr>
            <w:rStyle w:val="Hyperlink"/>
            <w:b/>
            <w:noProof/>
            <w:sz w:val="23"/>
            <w:szCs w:val="23"/>
          </w:rPr>
          <w:t>Figure 63</w:t>
        </w:r>
        <w:r w:rsidR="004B1FD5" w:rsidRPr="00BC21C9">
          <w:rPr>
            <w:rStyle w:val="Hyperlink"/>
            <w:b/>
            <w:noProof/>
            <w:sz w:val="23"/>
            <w:szCs w:val="23"/>
          </w:rPr>
          <w:t>.</w:t>
        </w:r>
        <w:r w:rsidR="004B1FD5" w:rsidRPr="00BC21C9">
          <w:rPr>
            <w:rStyle w:val="Hyperlink"/>
            <w:noProof/>
            <w:sz w:val="23"/>
            <w:szCs w:val="23"/>
          </w:rPr>
          <w:t xml:space="preserve"> </w:t>
        </w:r>
        <w:r w:rsidR="00ED101F" w:rsidRPr="00BC21C9">
          <w:rPr>
            <w:rStyle w:val="Hyperlink"/>
            <w:noProof/>
            <w:sz w:val="23"/>
            <w:szCs w:val="23"/>
          </w:rPr>
          <w:t xml:space="preserve"> </w:t>
        </w:r>
        <w:r w:rsidR="00931971" w:rsidRPr="00BC21C9">
          <w:rPr>
            <w:rStyle w:val="Hyperlink"/>
            <w:noProof/>
            <w:sz w:val="23"/>
            <w:szCs w:val="23"/>
          </w:rPr>
          <w:t>S</w:t>
        </w:r>
        <w:r w:rsidR="004B1FD5" w:rsidRPr="00BC21C9">
          <w:rPr>
            <w:rStyle w:val="Hyperlink"/>
            <w:noProof/>
            <w:sz w:val="23"/>
            <w:szCs w:val="23"/>
          </w:rPr>
          <w:t>mall gaps caused by narrow and meandering channel</w:t>
        </w:r>
        <w:r w:rsidR="00931971" w:rsidRPr="00BC21C9">
          <w:rPr>
            <w:rStyle w:val="Hyperlink"/>
            <w:noProof/>
            <w:sz w:val="23"/>
            <w:szCs w:val="23"/>
          </w:rPr>
          <w:t>s</w:t>
        </w:r>
        <w:r w:rsidR="004B1FD5" w:rsidRPr="00BC21C9">
          <w:rPr>
            <w:noProof/>
            <w:webHidden/>
            <w:sz w:val="23"/>
            <w:szCs w:val="23"/>
          </w:rPr>
          <w:tab/>
        </w:r>
        <w:r w:rsidR="004B1FD5" w:rsidRPr="00BC21C9">
          <w:rPr>
            <w:b/>
            <w:noProof/>
            <w:webHidden/>
            <w:sz w:val="23"/>
            <w:szCs w:val="23"/>
          </w:rPr>
          <w:fldChar w:fldCharType="begin"/>
        </w:r>
        <w:r w:rsidR="004B1FD5" w:rsidRPr="00BC21C9">
          <w:rPr>
            <w:b/>
            <w:noProof/>
            <w:webHidden/>
            <w:sz w:val="23"/>
            <w:szCs w:val="23"/>
          </w:rPr>
          <w:instrText xml:space="preserve"> PAGEREF _Toc505343696 \h </w:instrText>
        </w:r>
        <w:r w:rsidR="004B1FD5" w:rsidRPr="00BC21C9">
          <w:rPr>
            <w:b/>
            <w:noProof/>
            <w:webHidden/>
            <w:sz w:val="23"/>
            <w:szCs w:val="23"/>
          </w:rPr>
        </w:r>
        <w:r w:rsidR="004B1FD5" w:rsidRPr="00BC21C9">
          <w:rPr>
            <w:b/>
            <w:noProof/>
            <w:webHidden/>
            <w:sz w:val="23"/>
            <w:szCs w:val="23"/>
          </w:rPr>
          <w:fldChar w:fldCharType="separate"/>
        </w:r>
        <w:r w:rsidR="00B823F7">
          <w:rPr>
            <w:b/>
            <w:noProof/>
            <w:webHidden/>
            <w:sz w:val="23"/>
            <w:szCs w:val="23"/>
          </w:rPr>
          <w:t>46</w:t>
        </w:r>
        <w:r w:rsidR="004B1FD5" w:rsidRPr="00BC21C9">
          <w:rPr>
            <w:b/>
            <w:noProof/>
            <w:webHidden/>
            <w:sz w:val="23"/>
            <w:szCs w:val="23"/>
          </w:rPr>
          <w:fldChar w:fldCharType="end"/>
        </w:r>
      </w:hyperlink>
    </w:p>
    <w:p w14:paraId="19B45D60" w14:textId="6EF15225" w:rsidR="004B1FD5" w:rsidRDefault="00145933" w:rsidP="007C79F6">
      <w:pPr>
        <w:pStyle w:val="TableofFigures"/>
        <w:tabs>
          <w:tab w:val="right" w:leader="dot" w:pos="9350"/>
        </w:tabs>
        <w:contextualSpacing/>
        <w:rPr>
          <w:b/>
          <w:noProof/>
          <w:sz w:val="23"/>
          <w:szCs w:val="23"/>
        </w:rPr>
      </w:pPr>
      <w:hyperlink w:anchor="_Toc505343697" w:history="1">
        <w:r w:rsidR="005D6159">
          <w:rPr>
            <w:rStyle w:val="Hyperlink"/>
            <w:b/>
            <w:noProof/>
            <w:sz w:val="23"/>
            <w:szCs w:val="23"/>
          </w:rPr>
          <w:t>Figure 64</w:t>
        </w:r>
        <w:r w:rsidR="004B1FD5" w:rsidRPr="00BC21C9">
          <w:rPr>
            <w:rStyle w:val="Hyperlink"/>
            <w:b/>
            <w:noProof/>
            <w:sz w:val="23"/>
            <w:szCs w:val="23"/>
          </w:rPr>
          <w:t>.</w:t>
        </w:r>
        <w:r w:rsidR="004B1FD5" w:rsidRPr="00BC21C9">
          <w:rPr>
            <w:rStyle w:val="Hyperlink"/>
            <w:noProof/>
            <w:sz w:val="23"/>
            <w:szCs w:val="23"/>
          </w:rPr>
          <w:t xml:space="preserve"> </w:t>
        </w:r>
        <w:r w:rsidR="00ED101F" w:rsidRPr="00BC21C9">
          <w:rPr>
            <w:rStyle w:val="Hyperlink"/>
            <w:noProof/>
            <w:sz w:val="23"/>
            <w:szCs w:val="23"/>
          </w:rPr>
          <w:t xml:space="preserve"> </w:t>
        </w:r>
        <w:r w:rsidR="00BC21C9">
          <w:rPr>
            <w:sz w:val="23"/>
            <w:szCs w:val="23"/>
          </w:rPr>
          <w:t>L</w:t>
        </w:r>
        <w:r w:rsidR="00BC21C9" w:rsidRPr="00BC21C9">
          <w:rPr>
            <w:sz w:val="23"/>
            <w:szCs w:val="23"/>
          </w:rPr>
          <w:t>arge gap</w:t>
        </w:r>
        <w:r w:rsidR="00BC21C9">
          <w:rPr>
            <w:sz w:val="23"/>
            <w:szCs w:val="23"/>
          </w:rPr>
          <w:t>s occur</w:t>
        </w:r>
        <w:r w:rsidR="00BC21C9" w:rsidRPr="00BC21C9">
          <w:rPr>
            <w:sz w:val="23"/>
            <w:szCs w:val="23"/>
          </w:rPr>
          <w:t xml:space="preserve"> when Make Stream Lines draws stream lines far from actual channel</w:t>
        </w:r>
        <w:r w:rsidR="008E3110" w:rsidRPr="008E3110">
          <w:rPr>
            <w:webHidden/>
            <w:sz w:val="23"/>
            <w:szCs w:val="23"/>
          </w:rPr>
          <w:tab/>
        </w:r>
        <w:r w:rsidR="008E3110" w:rsidRPr="00F37A64">
          <w:rPr>
            <w:b/>
            <w:webHidden/>
            <w:sz w:val="23"/>
            <w:szCs w:val="23"/>
          </w:rPr>
          <w:fldChar w:fldCharType="begin"/>
        </w:r>
        <w:r w:rsidR="008E3110" w:rsidRPr="00F37A64">
          <w:rPr>
            <w:b/>
            <w:webHidden/>
            <w:sz w:val="23"/>
            <w:szCs w:val="23"/>
          </w:rPr>
          <w:instrText xml:space="preserve"> PAGEREF _Toc505343696 \h </w:instrText>
        </w:r>
        <w:r w:rsidR="008E3110" w:rsidRPr="00F37A64">
          <w:rPr>
            <w:b/>
            <w:webHidden/>
            <w:sz w:val="23"/>
            <w:szCs w:val="23"/>
          </w:rPr>
        </w:r>
        <w:r w:rsidR="008E3110" w:rsidRPr="00F37A64">
          <w:rPr>
            <w:b/>
            <w:webHidden/>
            <w:sz w:val="23"/>
            <w:szCs w:val="23"/>
          </w:rPr>
          <w:fldChar w:fldCharType="separate"/>
        </w:r>
        <w:r w:rsidR="00B823F7">
          <w:rPr>
            <w:b/>
            <w:noProof/>
            <w:webHidden/>
            <w:sz w:val="23"/>
            <w:szCs w:val="23"/>
          </w:rPr>
          <w:t>46</w:t>
        </w:r>
        <w:r w:rsidR="008E3110" w:rsidRPr="00F37A64">
          <w:rPr>
            <w:b/>
            <w:webHidden/>
            <w:sz w:val="23"/>
            <w:szCs w:val="23"/>
          </w:rPr>
          <w:fldChar w:fldCharType="end"/>
        </w:r>
      </w:hyperlink>
    </w:p>
    <w:p w14:paraId="36E3D754" w14:textId="142415F5" w:rsidR="005D6159" w:rsidRPr="00E330A1" w:rsidRDefault="005D6159" w:rsidP="005D6159">
      <w:pPr>
        <w:pStyle w:val="Title"/>
        <w:pBdr>
          <w:bottom w:val="double" w:sz="4" w:space="4" w:color="365F91" w:themeColor="accent1" w:themeShade="BF"/>
        </w:pBdr>
        <w:spacing w:after="240"/>
        <w:rPr>
          <w:i/>
          <w:color w:val="244061" w:themeColor="accent1" w:themeShade="80"/>
        </w:rPr>
      </w:pPr>
      <w:bookmarkStart w:id="33" w:name="_Hlk518667904"/>
      <w:r w:rsidRPr="00E330A1">
        <w:rPr>
          <w:i/>
          <w:color w:val="244061" w:themeColor="accent1" w:themeShade="80"/>
        </w:rPr>
        <w:lastRenderedPageBreak/>
        <w:t>Table of Figures</w:t>
      </w:r>
      <w:r>
        <w:rPr>
          <w:i/>
          <w:color w:val="244061" w:themeColor="accent1" w:themeShade="80"/>
        </w:rPr>
        <w:t xml:space="preserve"> (continued)</w:t>
      </w:r>
    </w:p>
    <w:bookmarkEnd w:id="33"/>
    <w:p w14:paraId="1156BBB4" w14:textId="5B207075" w:rsidR="008E3110" w:rsidRPr="008E3110" w:rsidRDefault="009C36A4" w:rsidP="008E3110">
      <w:pPr>
        <w:pStyle w:val="TableofFigures"/>
        <w:tabs>
          <w:tab w:val="right" w:leader="dot" w:pos="9350"/>
        </w:tabs>
        <w:contextualSpacing/>
        <w:rPr>
          <w:b/>
          <w:noProof/>
          <w:sz w:val="23"/>
          <w:szCs w:val="23"/>
        </w:rPr>
      </w:pPr>
      <w:r>
        <w:fldChar w:fldCharType="begin"/>
      </w:r>
      <w:r>
        <w:instrText xml:space="preserve"> HYPERLINK \l "_Toc505343697" </w:instrText>
      </w:r>
      <w:r>
        <w:fldChar w:fldCharType="separate"/>
      </w:r>
      <w:r w:rsidR="005D6159">
        <w:rPr>
          <w:rStyle w:val="Hyperlink"/>
          <w:b/>
          <w:noProof/>
          <w:sz w:val="23"/>
          <w:szCs w:val="23"/>
        </w:rPr>
        <w:t>Figure 65</w:t>
      </w:r>
      <w:r w:rsidR="008E3110" w:rsidRPr="00BC21C9">
        <w:rPr>
          <w:rStyle w:val="Hyperlink"/>
          <w:b/>
          <w:noProof/>
          <w:sz w:val="23"/>
          <w:szCs w:val="23"/>
        </w:rPr>
        <w:t>.</w:t>
      </w:r>
      <w:r w:rsidR="008E3110" w:rsidRPr="00BC21C9">
        <w:rPr>
          <w:rStyle w:val="Hyperlink"/>
          <w:noProof/>
          <w:sz w:val="23"/>
          <w:szCs w:val="23"/>
        </w:rPr>
        <w:t xml:space="preserve">  </w:t>
      </w:r>
      <w:r w:rsidR="008E3110">
        <w:rPr>
          <w:rStyle w:val="Hyperlink"/>
          <w:noProof/>
          <w:sz w:val="23"/>
          <w:szCs w:val="23"/>
        </w:rPr>
        <w:t>Over extraction error on misdrawn stream lines</w:t>
      </w:r>
      <w:r w:rsidR="008E3110" w:rsidRPr="008E3110">
        <w:rPr>
          <w:webHidden/>
          <w:sz w:val="23"/>
          <w:szCs w:val="23"/>
        </w:rPr>
        <w:tab/>
      </w:r>
      <w:r w:rsidR="00DE6FBC">
        <w:rPr>
          <w:b/>
          <w:noProof/>
          <w:webHidden/>
          <w:sz w:val="23"/>
          <w:szCs w:val="23"/>
        </w:rPr>
        <w:t>4</w:t>
      </w:r>
      <w:r w:rsidR="008E3110">
        <w:rPr>
          <w:b/>
          <w:noProof/>
          <w:webHidden/>
          <w:sz w:val="23"/>
          <w:szCs w:val="23"/>
        </w:rPr>
        <w:t>7</w:t>
      </w:r>
      <w:r>
        <w:rPr>
          <w:b/>
          <w:noProof/>
          <w:sz w:val="23"/>
          <w:szCs w:val="23"/>
        </w:rPr>
        <w:fldChar w:fldCharType="end"/>
      </w:r>
      <w:r w:rsidR="008E3110">
        <w:rPr>
          <w:b/>
          <w:noProof/>
          <w:sz w:val="23"/>
          <w:szCs w:val="23"/>
        </w:rPr>
        <w:br/>
      </w:r>
      <w:r w:rsidR="005D6159">
        <w:rPr>
          <w:b/>
          <w:noProof/>
          <w:sz w:val="23"/>
          <w:szCs w:val="23"/>
        </w:rPr>
        <w:t>Figure 66</w:t>
      </w:r>
      <w:r w:rsidR="008E3110" w:rsidRPr="008E3110">
        <w:rPr>
          <w:b/>
          <w:noProof/>
          <w:sz w:val="23"/>
          <w:szCs w:val="23"/>
        </w:rPr>
        <w:t xml:space="preserve">.  </w:t>
      </w:r>
      <w:r w:rsidR="008E3110" w:rsidRPr="008E3110">
        <w:rPr>
          <w:noProof/>
          <w:sz w:val="23"/>
          <w:szCs w:val="23"/>
        </w:rPr>
        <w:t>Over extraction error in draft version of Active Channel Polygons</w:t>
      </w:r>
      <w:r w:rsidR="008E3110" w:rsidRPr="008E3110">
        <w:rPr>
          <w:noProof/>
          <w:webHidden/>
          <w:sz w:val="23"/>
          <w:szCs w:val="23"/>
        </w:rPr>
        <w:tab/>
      </w:r>
      <w:r w:rsidR="00DE6FBC">
        <w:rPr>
          <w:b/>
          <w:noProof/>
          <w:sz w:val="23"/>
          <w:szCs w:val="23"/>
        </w:rPr>
        <w:t>4</w:t>
      </w:r>
      <w:r w:rsidR="008E3110">
        <w:rPr>
          <w:b/>
          <w:noProof/>
          <w:sz w:val="23"/>
          <w:szCs w:val="23"/>
        </w:rPr>
        <w:t>7</w:t>
      </w:r>
    </w:p>
    <w:p w14:paraId="795B1336" w14:textId="23B87600" w:rsidR="004B1FD5" w:rsidRPr="002D37AE" w:rsidRDefault="00145933" w:rsidP="007C79F6">
      <w:pPr>
        <w:pStyle w:val="TableofFigures"/>
        <w:tabs>
          <w:tab w:val="right" w:leader="dot" w:pos="9350"/>
        </w:tabs>
        <w:contextualSpacing/>
        <w:rPr>
          <w:rFonts w:eastAsiaTheme="minorEastAsia"/>
          <w:noProof/>
          <w:sz w:val="23"/>
          <w:szCs w:val="23"/>
        </w:rPr>
      </w:pPr>
      <w:hyperlink w:anchor="_Toc505343699" w:history="1">
        <w:r w:rsidR="00776931">
          <w:rPr>
            <w:rStyle w:val="Hyperlink"/>
            <w:b/>
            <w:noProof/>
            <w:sz w:val="23"/>
            <w:szCs w:val="23"/>
          </w:rPr>
          <w:t xml:space="preserve">Figure </w:t>
        </w:r>
        <w:r w:rsidR="005D6159">
          <w:rPr>
            <w:rStyle w:val="Hyperlink"/>
            <w:b/>
            <w:noProof/>
            <w:sz w:val="23"/>
            <w:szCs w:val="23"/>
          </w:rPr>
          <w:t>67</w:t>
        </w:r>
        <w:r w:rsidR="004B1FD5" w:rsidRPr="002D37AE">
          <w:rPr>
            <w:rStyle w:val="Hyperlink"/>
            <w:b/>
            <w:noProof/>
            <w:sz w:val="23"/>
            <w:szCs w:val="23"/>
          </w:rPr>
          <w:t>.</w:t>
        </w:r>
        <w:r w:rsidR="004B1FD5" w:rsidRPr="002D37AE">
          <w:rPr>
            <w:rStyle w:val="Hyperlink"/>
            <w:noProof/>
            <w:sz w:val="23"/>
            <w:szCs w:val="23"/>
          </w:rPr>
          <w:t xml:space="preserve"> </w:t>
        </w:r>
        <w:r w:rsidR="00ED101F" w:rsidRPr="002D37AE">
          <w:rPr>
            <w:rStyle w:val="Hyperlink"/>
            <w:noProof/>
            <w:sz w:val="23"/>
            <w:szCs w:val="23"/>
          </w:rPr>
          <w:t xml:space="preserve"> </w:t>
        </w:r>
        <w:r w:rsidR="003128FF">
          <w:rPr>
            <w:rStyle w:val="Hyperlink"/>
            <w:noProof/>
            <w:sz w:val="23"/>
            <w:szCs w:val="23"/>
          </w:rPr>
          <w:t>L</w:t>
        </w:r>
        <w:r w:rsidR="004B1FD5" w:rsidRPr="002D37AE">
          <w:rPr>
            <w:rStyle w:val="Hyperlink"/>
            <w:noProof/>
            <w:sz w:val="23"/>
            <w:szCs w:val="23"/>
          </w:rPr>
          <w:t>ake/reservoir error</w:t>
        </w:r>
        <w:r w:rsidR="004B1FD5" w:rsidRPr="002D37AE">
          <w:rPr>
            <w:noProof/>
            <w:webHidden/>
            <w:sz w:val="23"/>
            <w:szCs w:val="23"/>
          </w:rPr>
          <w:tab/>
        </w:r>
        <w:r w:rsidR="004B1FD5" w:rsidRPr="002D37AE">
          <w:rPr>
            <w:b/>
            <w:noProof/>
            <w:webHidden/>
            <w:sz w:val="23"/>
            <w:szCs w:val="23"/>
          </w:rPr>
          <w:fldChar w:fldCharType="begin"/>
        </w:r>
        <w:r w:rsidR="004B1FD5" w:rsidRPr="002D37AE">
          <w:rPr>
            <w:b/>
            <w:noProof/>
            <w:webHidden/>
            <w:sz w:val="23"/>
            <w:szCs w:val="23"/>
          </w:rPr>
          <w:instrText xml:space="preserve"> PAGEREF _Toc505343699 \h </w:instrText>
        </w:r>
        <w:r w:rsidR="004B1FD5" w:rsidRPr="002D37AE">
          <w:rPr>
            <w:b/>
            <w:noProof/>
            <w:webHidden/>
            <w:sz w:val="23"/>
            <w:szCs w:val="23"/>
          </w:rPr>
        </w:r>
        <w:r w:rsidR="004B1FD5" w:rsidRPr="002D37AE">
          <w:rPr>
            <w:b/>
            <w:noProof/>
            <w:webHidden/>
            <w:sz w:val="23"/>
            <w:szCs w:val="23"/>
          </w:rPr>
          <w:fldChar w:fldCharType="separate"/>
        </w:r>
        <w:r w:rsidR="00B823F7">
          <w:rPr>
            <w:b/>
            <w:noProof/>
            <w:webHidden/>
            <w:sz w:val="23"/>
            <w:szCs w:val="23"/>
          </w:rPr>
          <w:t>48</w:t>
        </w:r>
        <w:r w:rsidR="004B1FD5" w:rsidRPr="002D37AE">
          <w:rPr>
            <w:b/>
            <w:noProof/>
            <w:webHidden/>
            <w:sz w:val="23"/>
            <w:szCs w:val="23"/>
          </w:rPr>
          <w:fldChar w:fldCharType="end"/>
        </w:r>
      </w:hyperlink>
    </w:p>
    <w:p w14:paraId="35FCE5F2" w14:textId="5C872D9A"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700" w:history="1">
        <w:r w:rsidR="005D6159">
          <w:rPr>
            <w:rStyle w:val="Hyperlink"/>
            <w:b/>
            <w:noProof/>
            <w:sz w:val="23"/>
            <w:szCs w:val="23"/>
          </w:rPr>
          <w:t>Figure 68</w:t>
        </w:r>
        <w:r w:rsidR="004B1FD5" w:rsidRPr="00D57641">
          <w:rPr>
            <w:rStyle w:val="Hyperlink"/>
            <w:b/>
            <w:noProof/>
            <w:sz w:val="23"/>
            <w:szCs w:val="23"/>
          </w:rPr>
          <w:t>.</w:t>
        </w:r>
        <w:r w:rsidR="00ED101F" w:rsidRPr="00D57641">
          <w:rPr>
            <w:rStyle w:val="Hyperlink"/>
            <w:b/>
            <w:noProof/>
            <w:sz w:val="23"/>
            <w:szCs w:val="23"/>
          </w:rPr>
          <w:t xml:space="preserve"> </w:t>
        </w:r>
        <w:r w:rsidR="004B1FD5" w:rsidRPr="00D57641">
          <w:rPr>
            <w:rStyle w:val="Hyperlink"/>
            <w:noProof/>
            <w:sz w:val="23"/>
            <w:szCs w:val="23"/>
          </w:rPr>
          <w:t xml:space="preserve"> Make Bankfull Polygon</w:t>
        </w:r>
        <w:r w:rsidR="00A04B5D">
          <w:rPr>
            <w:rStyle w:val="Hyperlink"/>
            <w:noProof/>
            <w:sz w:val="23"/>
            <w:szCs w:val="23"/>
          </w:rPr>
          <w:t>s</w:t>
        </w:r>
        <w:r w:rsidR="004B1FD5" w:rsidRPr="00D57641">
          <w:rPr>
            <w:rStyle w:val="Hyperlink"/>
            <w:noProof/>
            <w:sz w:val="23"/>
            <w:szCs w:val="23"/>
          </w:rPr>
          <w:t xml:space="preserve"> tool</w:t>
        </w:r>
        <w:r w:rsidR="004B1FD5" w:rsidRPr="00D57641">
          <w:rPr>
            <w:noProof/>
            <w:webHidden/>
            <w:sz w:val="23"/>
            <w:szCs w:val="23"/>
          </w:rPr>
          <w:tab/>
        </w:r>
        <w:r w:rsidR="00DE6FBC">
          <w:rPr>
            <w:b/>
            <w:noProof/>
            <w:webHidden/>
            <w:sz w:val="23"/>
            <w:szCs w:val="23"/>
          </w:rPr>
          <w:t>4</w:t>
        </w:r>
        <w:r w:rsidR="00C119FB">
          <w:rPr>
            <w:b/>
            <w:noProof/>
            <w:webHidden/>
            <w:sz w:val="23"/>
            <w:szCs w:val="23"/>
          </w:rPr>
          <w:t>9</w:t>
        </w:r>
      </w:hyperlink>
    </w:p>
    <w:p w14:paraId="420E3AF9" w14:textId="2DA3BB5C"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701" w:history="1">
        <w:r w:rsidR="005D6159">
          <w:rPr>
            <w:rStyle w:val="Hyperlink"/>
            <w:b/>
            <w:noProof/>
            <w:sz w:val="23"/>
            <w:szCs w:val="23"/>
          </w:rPr>
          <w:t>Figure 69</w:t>
        </w:r>
        <w:r w:rsidR="004B1FD5" w:rsidRPr="00D57641">
          <w:rPr>
            <w:rStyle w:val="Hyperlink"/>
            <w:b/>
            <w:noProof/>
            <w:sz w:val="23"/>
            <w:szCs w:val="23"/>
          </w:rPr>
          <w:t>.</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Make Riparian Corridor tool</w:t>
        </w:r>
        <w:r w:rsidR="004B1FD5" w:rsidRPr="00D57641">
          <w:rPr>
            <w:noProof/>
            <w:webHidden/>
            <w:sz w:val="23"/>
            <w:szCs w:val="23"/>
          </w:rPr>
          <w:tab/>
        </w:r>
        <w:r w:rsidR="00DE6FBC">
          <w:rPr>
            <w:b/>
            <w:noProof/>
            <w:webHidden/>
            <w:sz w:val="23"/>
            <w:szCs w:val="23"/>
          </w:rPr>
          <w:t>5</w:t>
        </w:r>
        <w:r w:rsidR="00C119FB">
          <w:rPr>
            <w:b/>
            <w:noProof/>
            <w:webHidden/>
            <w:sz w:val="23"/>
            <w:szCs w:val="23"/>
          </w:rPr>
          <w:t>0</w:t>
        </w:r>
      </w:hyperlink>
    </w:p>
    <w:p w14:paraId="36F935EE" w14:textId="581B3115"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702" w:history="1">
        <w:r w:rsidR="00776931">
          <w:rPr>
            <w:rStyle w:val="Hyperlink"/>
            <w:b/>
            <w:noProof/>
            <w:sz w:val="23"/>
            <w:szCs w:val="23"/>
          </w:rPr>
          <w:t xml:space="preserve">Figure </w:t>
        </w:r>
        <w:r w:rsidR="005D6159">
          <w:rPr>
            <w:rStyle w:val="Hyperlink"/>
            <w:b/>
            <w:noProof/>
            <w:sz w:val="23"/>
            <w:szCs w:val="23"/>
          </w:rPr>
          <w:t>70</w:t>
        </w:r>
        <w:r w:rsidR="004B1FD5" w:rsidRPr="00D57641">
          <w:rPr>
            <w:rStyle w:val="Hyperlink"/>
            <w:b/>
            <w:noProof/>
            <w:sz w:val="23"/>
            <w:szCs w:val="23"/>
          </w:rPr>
          <w:t>.</w:t>
        </w:r>
        <w:r w:rsidR="00ED101F" w:rsidRPr="00D57641">
          <w:rPr>
            <w:rStyle w:val="Hyperlink"/>
            <w:b/>
            <w:noProof/>
            <w:sz w:val="23"/>
            <w:szCs w:val="23"/>
          </w:rPr>
          <w:t xml:space="preserve"> </w:t>
        </w:r>
        <w:r w:rsidR="004B1FD5" w:rsidRPr="00D57641">
          <w:rPr>
            <w:rStyle w:val="Hyperlink"/>
            <w:b/>
            <w:noProof/>
            <w:sz w:val="23"/>
            <w:szCs w:val="23"/>
          </w:rPr>
          <w:t xml:space="preserve"> </w:t>
        </w:r>
        <w:r w:rsidR="004B1FD5" w:rsidRPr="00D57641">
          <w:rPr>
            <w:rStyle w:val="Hyperlink"/>
            <w:noProof/>
            <w:sz w:val="23"/>
            <w:szCs w:val="23"/>
          </w:rPr>
          <w:t xml:space="preserve">Stream Shade </w:t>
        </w:r>
        <w:r w:rsidR="00FB1A67">
          <w:rPr>
            <w:rStyle w:val="Hyperlink"/>
            <w:noProof/>
            <w:sz w:val="23"/>
            <w:szCs w:val="23"/>
          </w:rPr>
          <w:t>tool</w:t>
        </w:r>
        <w:r w:rsidR="004B1FD5" w:rsidRPr="00D57641">
          <w:rPr>
            <w:noProof/>
            <w:webHidden/>
            <w:sz w:val="23"/>
            <w:szCs w:val="23"/>
          </w:rPr>
          <w:tab/>
        </w:r>
        <w:r w:rsidR="00DE6FBC">
          <w:rPr>
            <w:b/>
            <w:noProof/>
            <w:webHidden/>
            <w:sz w:val="23"/>
            <w:szCs w:val="23"/>
          </w:rPr>
          <w:t>5</w:t>
        </w:r>
        <w:r w:rsidR="00C119FB">
          <w:rPr>
            <w:b/>
            <w:noProof/>
            <w:webHidden/>
            <w:sz w:val="23"/>
            <w:szCs w:val="23"/>
          </w:rPr>
          <w:t>2</w:t>
        </w:r>
      </w:hyperlink>
    </w:p>
    <w:p w14:paraId="1196AC47" w14:textId="7A82D52F"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703" w:history="1">
        <w:r w:rsidR="004B1FD5" w:rsidRPr="00D57641">
          <w:rPr>
            <w:rStyle w:val="Hyperlink"/>
            <w:b/>
            <w:noProof/>
            <w:sz w:val="23"/>
            <w:szCs w:val="23"/>
          </w:rPr>
          <w:t xml:space="preserve">Figure </w:t>
        </w:r>
        <w:r w:rsidR="005D6159">
          <w:rPr>
            <w:rStyle w:val="Hyperlink"/>
            <w:b/>
            <w:noProof/>
            <w:sz w:val="23"/>
            <w:szCs w:val="23"/>
          </w:rPr>
          <w:t>71</w:t>
        </w:r>
        <w:r w:rsidR="004B1FD5" w:rsidRPr="00D57641">
          <w:rPr>
            <w:rStyle w:val="Hyperlink"/>
            <w:b/>
            <w:noProof/>
            <w:sz w:val="23"/>
            <w:szCs w:val="23"/>
          </w:rPr>
          <w:t xml:space="preserve">. </w:t>
        </w:r>
        <w:r w:rsidR="00ED101F" w:rsidRPr="00D57641">
          <w:rPr>
            <w:rStyle w:val="Hyperlink"/>
            <w:b/>
            <w:noProof/>
            <w:sz w:val="23"/>
            <w:szCs w:val="23"/>
          </w:rPr>
          <w:t xml:space="preserve"> </w:t>
        </w:r>
        <w:r w:rsidR="004B1FD5" w:rsidRPr="00D57641">
          <w:rPr>
            <w:rStyle w:val="Hyperlink"/>
            <w:noProof/>
            <w:sz w:val="23"/>
            <w:szCs w:val="23"/>
          </w:rPr>
          <w:t>Vegetation Statistics by Catchment tool</w:t>
        </w:r>
        <w:r w:rsidR="004B1FD5" w:rsidRPr="00D57641">
          <w:rPr>
            <w:noProof/>
            <w:webHidden/>
            <w:sz w:val="23"/>
            <w:szCs w:val="23"/>
          </w:rPr>
          <w:tab/>
        </w:r>
        <w:r w:rsidR="00DE6FBC">
          <w:rPr>
            <w:b/>
            <w:noProof/>
            <w:webHidden/>
            <w:sz w:val="23"/>
            <w:szCs w:val="23"/>
          </w:rPr>
          <w:t>5</w:t>
        </w:r>
        <w:r w:rsidR="00C119FB">
          <w:rPr>
            <w:b/>
            <w:noProof/>
            <w:webHidden/>
            <w:sz w:val="23"/>
            <w:szCs w:val="23"/>
          </w:rPr>
          <w:t>4</w:t>
        </w:r>
      </w:hyperlink>
    </w:p>
    <w:p w14:paraId="5C5BD7D7" w14:textId="285CCB13"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704" w:history="1">
        <w:r w:rsidR="00776931">
          <w:rPr>
            <w:rStyle w:val="Hyperlink"/>
            <w:b/>
            <w:noProof/>
            <w:sz w:val="23"/>
            <w:szCs w:val="23"/>
          </w:rPr>
          <w:t xml:space="preserve">Figure </w:t>
        </w:r>
        <w:r w:rsidR="005D6159">
          <w:rPr>
            <w:rStyle w:val="Hyperlink"/>
            <w:b/>
            <w:noProof/>
            <w:sz w:val="23"/>
            <w:szCs w:val="23"/>
          </w:rPr>
          <w:t>72</w:t>
        </w:r>
        <w:r w:rsidR="004B1FD5" w:rsidRPr="00D57641">
          <w:rPr>
            <w:rStyle w:val="Hyperlink"/>
            <w:b/>
            <w:noProof/>
            <w:sz w:val="23"/>
            <w:szCs w:val="23"/>
          </w:rPr>
          <w:t xml:space="preserve">. </w:t>
        </w:r>
        <w:r w:rsidR="00ED101F" w:rsidRPr="00D57641">
          <w:rPr>
            <w:rStyle w:val="Hyperlink"/>
            <w:b/>
            <w:noProof/>
            <w:sz w:val="23"/>
            <w:szCs w:val="23"/>
          </w:rPr>
          <w:t xml:space="preserve"> </w:t>
        </w:r>
        <w:r w:rsidR="00453899">
          <w:rPr>
            <w:rStyle w:val="Hyperlink"/>
            <w:noProof/>
            <w:sz w:val="23"/>
            <w:szCs w:val="23"/>
          </w:rPr>
          <w:t xml:space="preserve">Flow Direction field in the </w:t>
        </w:r>
        <w:r w:rsidR="004B1FD5" w:rsidRPr="00D57641">
          <w:rPr>
            <w:rStyle w:val="Hyperlink"/>
            <w:noProof/>
            <w:sz w:val="23"/>
            <w:szCs w:val="23"/>
          </w:rPr>
          <w:t>attribute table</w:t>
        </w:r>
        <w:r w:rsidR="004B1FD5" w:rsidRPr="00D57641">
          <w:rPr>
            <w:noProof/>
            <w:webHidden/>
            <w:sz w:val="23"/>
            <w:szCs w:val="23"/>
          </w:rPr>
          <w:tab/>
        </w:r>
        <w:r w:rsidR="00DE6FBC">
          <w:rPr>
            <w:b/>
            <w:noProof/>
            <w:webHidden/>
            <w:sz w:val="23"/>
            <w:szCs w:val="23"/>
          </w:rPr>
          <w:t>5</w:t>
        </w:r>
        <w:r w:rsidR="00C119FB">
          <w:rPr>
            <w:b/>
            <w:noProof/>
            <w:webHidden/>
            <w:sz w:val="23"/>
            <w:szCs w:val="23"/>
          </w:rPr>
          <w:t>7</w:t>
        </w:r>
      </w:hyperlink>
    </w:p>
    <w:p w14:paraId="4A7427D9" w14:textId="2DCE770D"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705" w:history="1">
        <w:r w:rsidR="00776931">
          <w:rPr>
            <w:rStyle w:val="Hyperlink"/>
            <w:b/>
            <w:noProof/>
            <w:sz w:val="23"/>
            <w:szCs w:val="23"/>
          </w:rPr>
          <w:t xml:space="preserve">Figure </w:t>
        </w:r>
        <w:r w:rsidR="005D6159">
          <w:rPr>
            <w:rStyle w:val="Hyperlink"/>
            <w:b/>
            <w:noProof/>
            <w:sz w:val="23"/>
            <w:szCs w:val="23"/>
          </w:rPr>
          <w:t>73</w:t>
        </w:r>
        <w:r w:rsidR="004B1FD5" w:rsidRPr="00D57641">
          <w:rPr>
            <w:rStyle w:val="Hyperlink"/>
            <w:b/>
            <w:noProof/>
            <w:sz w:val="23"/>
            <w:szCs w:val="23"/>
          </w:rPr>
          <w:t>.</w:t>
        </w:r>
        <w:r w:rsidR="004B1FD5" w:rsidRPr="00D57641">
          <w:rPr>
            <w:rStyle w:val="Hyperlink"/>
            <w:noProof/>
            <w:sz w:val="23"/>
            <w:szCs w:val="23"/>
          </w:rPr>
          <w:t xml:space="preserve"> </w:t>
        </w:r>
        <w:r w:rsidR="00ED101F" w:rsidRPr="00D57641">
          <w:rPr>
            <w:rStyle w:val="Hyperlink"/>
            <w:noProof/>
            <w:sz w:val="23"/>
            <w:szCs w:val="23"/>
          </w:rPr>
          <w:t xml:space="preserve"> </w:t>
        </w:r>
        <w:r w:rsidR="006842FA">
          <w:rPr>
            <w:rStyle w:val="Hyperlink"/>
            <w:noProof/>
            <w:sz w:val="23"/>
            <w:szCs w:val="23"/>
          </w:rPr>
          <w:t>Assign Direction of Flow to</w:t>
        </w:r>
        <w:r w:rsidR="00453899" w:rsidRPr="00D57641">
          <w:rPr>
            <w:rStyle w:val="Hyperlink"/>
            <w:noProof/>
            <w:sz w:val="23"/>
            <w:szCs w:val="23"/>
          </w:rPr>
          <w:t xml:space="preserve"> Lin</w:t>
        </w:r>
        <w:r w:rsidR="004B1FD5" w:rsidRPr="00D57641">
          <w:rPr>
            <w:rStyle w:val="Hyperlink"/>
            <w:noProof/>
            <w:sz w:val="23"/>
            <w:szCs w:val="23"/>
          </w:rPr>
          <w:t>es</w:t>
        </w:r>
        <w:r w:rsidR="006842FA">
          <w:rPr>
            <w:rStyle w:val="Hyperlink"/>
            <w:noProof/>
            <w:sz w:val="23"/>
            <w:szCs w:val="23"/>
          </w:rPr>
          <w:t xml:space="preserve"> tool</w:t>
        </w:r>
        <w:r w:rsidR="004B1FD5" w:rsidRPr="00D57641">
          <w:rPr>
            <w:noProof/>
            <w:webHidden/>
            <w:sz w:val="23"/>
            <w:szCs w:val="23"/>
          </w:rPr>
          <w:tab/>
        </w:r>
        <w:r w:rsidR="00DE6FBC">
          <w:rPr>
            <w:b/>
            <w:noProof/>
            <w:webHidden/>
            <w:sz w:val="23"/>
            <w:szCs w:val="23"/>
          </w:rPr>
          <w:t>5</w:t>
        </w:r>
        <w:r w:rsidR="00C119FB">
          <w:rPr>
            <w:b/>
            <w:noProof/>
            <w:webHidden/>
            <w:sz w:val="23"/>
            <w:szCs w:val="23"/>
          </w:rPr>
          <w:t>7</w:t>
        </w:r>
      </w:hyperlink>
    </w:p>
    <w:p w14:paraId="65299A61" w14:textId="035FECE0" w:rsidR="004B1FD5" w:rsidRPr="00D57641" w:rsidRDefault="00145933" w:rsidP="007C79F6">
      <w:pPr>
        <w:pStyle w:val="TableofFigures"/>
        <w:tabs>
          <w:tab w:val="right" w:leader="dot" w:pos="9350"/>
        </w:tabs>
        <w:contextualSpacing/>
        <w:rPr>
          <w:rFonts w:eastAsiaTheme="minorEastAsia"/>
          <w:noProof/>
          <w:sz w:val="23"/>
          <w:szCs w:val="23"/>
        </w:rPr>
      </w:pPr>
      <w:hyperlink w:anchor="_Toc505343706" w:history="1">
        <w:r w:rsidR="00776931">
          <w:rPr>
            <w:rStyle w:val="Hyperlink"/>
            <w:b/>
            <w:noProof/>
            <w:sz w:val="23"/>
            <w:szCs w:val="23"/>
          </w:rPr>
          <w:t xml:space="preserve">Figure </w:t>
        </w:r>
        <w:r w:rsidR="005D6159">
          <w:rPr>
            <w:rStyle w:val="Hyperlink"/>
            <w:b/>
            <w:noProof/>
            <w:sz w:val="23"/>
            <w:szCs w:val="23"/>
          </w:rPr>
          <w:t>74</w:t>
        </w:r>
        <w:r w:rsidR="004B1FD5" w:rsidRPr="00D57641">
          <w:rPr>
            <w:rStyle w:val="Hyperlink"/>
            <w:b/>
            <w:noProof/>
            <w:sz w:val="23"/>
            <w:szCs w:val="23"/>
          </w:rPr>
          <w:t xml:space="preserve">. </w:t>
        </w:r>
        <w:r w:rsidR="00ED101F" w:rsidRPr="00D57641">
          <w:rPr>
            <w:rStyle w:val="Hyperlink"/>
            <w:b/>
            <w:noProof/>
            <w:sz w:val="23"/>
            <w:szCs w:val="23"/>
          </w:rPr>
          <w:t xml:space="preserve"> </w:t>
        </w:r>
        <w:r w:rsidR="004B1FD5" w:rsidRPr="00D57641">
          <w:rPr>
            <w:rStyle w:val="Hyperlink"/>
            <w:noProof/>
            <w:sz w:val="23"/>
            <w:szCs w:val="23"/>
          </w:rPr>
          <w:t>Sinuosity Toolbox</w:t>
        </w:r>
        <w:r w:rsidR="004B1FD5" w:rsidRPr="00D57641">
          <w:rPr>
            <w:noProof/>
            <w:webHidden/>
            <w:sz w:val="23"/>
            <w:szCs w:val="23"/>
          </w:rPr>
          <w:tab/>
        </w:r>
        <w:r w:rsidR="00DE6FBC">
          <w:rPr>
            <w:b/>
            <w:noProof/>
            <w:webHidden/>
            <w:sz w:val="23"/>
            <w:szCs w:val="23"/>
          </w:rPr>
          <w:t>5</w:t>
        </w:r>
        <w:r w:rsidR="00C119FB">
          <w:rPr>
            <w:b/>
            <w:noProof/>
            <w:webHidden/>
            <w:sz w:val="23"/>
            <w:szCs w:val="23"/>
          </w:rPr>
          <w:t>8</w:t>
        </w:r>
      </w:hyperlink>
    </w:p>
    <w:p w14:paraId="08146052" w14:textId="60C981F4" w:rsidR="004B1FD5" w:rsidRDefault="00145933" w:rsidP="007C79F6">
      <w:pPr>
        <w:pStyle w:val="TableofFigures"/>
        <w:tabs>
          <w:tab w:val="right" w:leader="dot" w:pos="9350"/>
        </w:tabs>
        <w:contextualSpacing/>
        <w:rPr>
          <w:b/>
          <w:noProof/>
          <w:sz w:val="23"/>
          <w:szCs w:val="23"/>
        </w:rPr>
      </w:pPr>
      <w:hyperlink w:anchor="_Toc505343707" w:history="1">
        <w:r w:rsidR="00776931">
          <w:rPr>
            <w:rStyle w:val="Hyperlink"/>
            <w:b/>
            <w:noProof/>
            <w:sz w:val="23"/>
            <w:szCs w:val="23"/>
          </w:rPr>
          <w:t xml:space="preserve">Figure </w:t>
        </w:r>
        <w:r w:rsidR="005D6159">
          <w:rPr>
            <w:rStyle w:val="Hyperlink"/>
            <w:b/>
            <w:noProof/>
            <w:sz w:val="23"/>
            <w:szCs w:val="23"/>
          </w:rPr>
          <w:t>75</w:t>
        </w:r>
        <w:r w:rsidR="004B1FD5" w:rsidRPr="00D57641">
          <w:rPr>
            <w:rStyle w:val="Hyperlink"/>
            <w:b/>
            <w:noProof/>
            <w:sz w:val="23"/>
            <w:szCs w:val="23"/>
          </w:rPr>
          <w:t>.</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Attribute table showing Sinuosity field</w:t>
        </w:r>
        <w:r w:rsidR="004B1FD5" w:rsidRPr="00D57641">
          <w:rPr>
            <w:noProof/>
            <w:webHidden/>
            <w:sz w:val="23"/>
            <w:szCs w:val="23"/>
          </w:rPr>
          <w:tab/>
        </w:r>
        <w:r w:rsidR="00DE6FBC">
          <w:rPr>
            <w:b/>
            <w:noProof/>
            <w:webHidden/>
            <w:sz w:val="23"/>
            <w:szCs w:val="23"/>
          </w:rPr>
          <w:t>5</w:t>
        </w:r>
        <w:r w:rsidR="00C119FB">
          <w:rPr>
            <w:b/>
            <w:noProof/>
            <w:webHidden/>
            <w:sz w:val="23"/>
            <w:szCs w:val="23"/>
          </w:rPr>
          <w:t>8</w:t>
        </w:r>
      </w:hyperlink>
    </w:p>
    <w:p w14:paraId="10BFDE8B" w14:textId="77777777" w:rsidR="005572C7" w:rsidRDefault="005572C7" w:rsidP="007C79F6">
      <w:pPr>
        <w:contextualSpacing/>
        <w:rPr>
          <w:b/>
          <w:sz w:val="24"/>
          <w:szCs w:val="24"/>
        </w:rPr>
        <w:sectPr w:rsidR="005572C7" w:rsidSect="00AF2384">
          <w:footerReference w:type="default" r:id="rId11"/>
          <w:pgSz w:w="12240" w:h="15840"/>
          <w:pgMar w:top="1440" w:right="1440" w:bottom="1440" w:left="1440" w:header="720" w:footer="720" w:gutter="0"/>
          <w:pgNumType w:fmt="lowerRoman" w:start="1"/>
          <w:cols w:space="720"/>
          <w:docGrid w:linePitch="360"/>
        </w:sectPr>
      </w:pPr>
      <w:r w:rsidRPr="00D57641">
        <w:rPr>
          <w:b/>
          <w:sz w:val="23"/>
          <w:szCs w:val="23"/>
        </w:rPr>
        <w:fldChar w:fldCharType="end"/>
      </w:r>
      <w:r w:rsidR="008248A1" w:rsidRPr="00D57641">
        <w:rPr>
          <w:b/>
          <w:sz w:val="23"/>
          <w:szCs w:val="23"/>
        </w:rPr>
        <w:br w:type="page"/>
      </w:r>
    </w:p>
    <w:p w14:paraId="2BC9292E" w14:textId="77777777" w:rsidR="00232986" w:rsidRPr="00E330A1" w:rsidRDefault="00796DB5" w:rsidP="00CD660E">
      <w:pPr>
        <w:pStyle w:val="Title"/>
        <w:pBdr>
          <w:bottom w:val="double" w:sz="4" w:space="4" w:color="365F91" w:themeColor="accent1" w:themeShade="BF"/>
        </w:pBdr>
        <w:spacing w:after="240"/>
        <w:rPr>
          <w:i/>
          <w:color w:val="244061" w:themeColor="accent1" w:themeShade="80"/>
        </w:rPr>
      </w:pPr>
      <w:bookmarkStart w:id="34" w:name="_Toc505343308"/>
      <w:bookmarkStart w:id="35" w:name="_Toc490146726"/>
      <w:r w:rsidRPr="00E330A1">
        <w:rPr>
          <w:i/>
          <w:color w:val="244061" w:themeColor="accent1" w:themeShade="80"/>
        </w:rPr>
        <w:lastRenderedPageBreak/>
        <w:t>Set Up</w:t>
      </w:r>
      <w:bookmarkEnd w:id="34"/>
    </w:p>
    <w:p w14:paraId="5F3D8367" w14:textId="77777777" w:rsidR="0064665E" w:rsidRDefault="0064665E" w:rsidP="0064665E">
      <w:pPr>
        <w:pStyle w:val="Heading1"/>
      </w:pPr>
      <w:bookmarkStart w:id="36" w:name="_ArcMap_Licensing"/>
      <w:bookmarkStart w:id="37" w:name="_Toc505343309"/>
      <w:bookmarkEnd w:id="36"/>
      <w:r>
        <w:t>ArcMap Licensing</w:t>
      </w:r>
      <w:bookmarkEnd w:id="37"/>
    </w:p>
    <w:p w14:paraId="55E70160" w14:textId="77777777" w:rsidR="0064665E" w:rsidRDefault="0064665E" w:rsidP="008F7FA0">
      <w:pPr>
        <w:spacing w:after="0"/>
      </w:pPr>
    </w:p>
    <w:p w14:paraId="1BA7CE26" w14:textId="7653C04C" w:rsidR="00DF5955" w:rsidRDefault="00197772" w:rsidP="0064665E">
      <w:pPr>
        <w:rPr>
          <w:sz w:val="24"/>
        </w:rPr>
      </w:pPr>
      <w:r>
        <w:rPr>
          <w:sz w:val="24"/>
        </w:rPr>
        <w:t>Many</w:t>
      </w:r>
      <w:r w:rsidR="0064665E" w:rsidRPr="00CD660E">
        <w:rPr>
          <w:sz w:val="24"/>
        </w:rPr>
        <w:t xml:space="preserve"> tools</w:t>
      </w:r>
      <w:r w:rsidR="00CD660E">
        <w:rPr>
          <w:sz w:val="24"/>
        </w:rPr>
        <w:t xml:space="preserve"> in this package</w:t>
      </w:r>
      <w:r w:rsidR="0064665E" w:rsidRPr="00CD660E">
        <w:rPr>
          <w:sz w:val="24"/>
        </w:rPr>
        <w:t xml:space="preserve"> require an ArcMap </w:t>
      </w:r>
      <w:r w:rsidR="0061436B" w:rsidRPr="00CD660E">
        <w:rPr>
          <w:sz w:val="24"/>
        </w:rPr>
        <w:t>A</w:t>
      </w:r>
      <w:r w:rsidR="0064665E" w:rsidRPr="00CD660E">
        <w:rPr>
          <w:sz w:val="24"/>
        </w:rPr>
        <w:t xml:space="preserve">dvanced license.  </w:t>
      </w:r>
      <w:r w:rsidR="00DF5955">
        <w:rPr>
          <w:sz w:val="24"/>
        </w:rPr>
        <w:t xml:space="preserve">Without an ArcMap Advanced license, the tools that require it will not be able to finish running.  </w:t>
      </w:r>
    </w:p>
    <w:p w14:paraId="3F0A2C17" w14:textId="38985EB4" w:rsidR="00DF5955" w:rsidRPr="00DF5955" w:rsidRDefault="00DF5955" w:rsidP="0064665E">
      <w:pPr>
        <w:rPr>
          <w:color w:val="FF0000"/>
          <w:sz w:val="24"/>
        </w:rPr>
      </w:pPr>
      <w:bookmarkStart w:id="38" w:name="_Hlk517964831"/>
      <w:r>
        <w:rPr>
          <w:color w:val="FF0000"/>
          <w:sz w:val="24"/>
        </w:rPr>
        <w:t>If you are part of MDC:</w:t>
      </w:r>
    </w:p>
    <w:bookmarkEnd w:id="38"/>
    <w:p w14:paraId="1A2C9C7D" w14:textId="6C59B580" w:rsidR="0064665E" w:rsidRDefault="00DF5955" w:rsidP="0064665E">
      <w:pPr>
        <w:rPr>
          <w:sz w:val="24"/>
        </w:rPr>
      </w:pPr>
      <w:r w:rsidRPr="00DF5955">
        <w:rPr>
          <w:sz w:val="24"/>
        </w:rPr>
        <w:t>T</w:t>
      </w:r>
      <w:r w:rsidR="0064665E" w:rsidRPr="00DF5955">
        <w:rPr>
          <w:sz w:val="24"/>
        </w:rPr>
        <w:t>he default ArcGIS desktop install</w:t>
      </w:r>
      <w:r w:rsidR="00CD660E" w:rsidRPr="00DF5955">
        <w:rPr>
          <w:sz w:val="24"/>
        </w:rPr>
        <w:t>ation</w:t>
      </w:r>
      <w:r w:rsidR="008767D2">
        <w:rPr>
          <w:sz w:val="24"/>
        </w:rPr>
        <w:t xml:space="preserve"> is</w:t>
      </w:r>
      <w:r w:rsidR="0064665E" w:rsidRPr="00DF5955">
        <w:rPr>
          <w:sz w:val="24"/>
        </w:rPr>
        <w:t xml:space="preserve"> </w:t>
      </w:r>
      <w:commentRangeStart w:id="39"/>
      <w:r w:rsidR="0064665E" w:rsidRPr="00DF5955">
        <w:rPr>
          <w:sz w:val="24"/>
        </w:rPr>
        <w:t>ArcGIS 10.2.2</w:t>
      </w:r>
      <w:commentRangeEnd w:id="39"/>
      <w:r w:rsidR="00C84882">
        <w:rPr>
          <w:rStyle w:val="CommentReference"/>
        </w:rPr>
        <w:commentReference w:id="39"/>
      </w:r>
      <w:r w:rsidR="0064665E" w:rsidRPr="00DF5955">
        <w:rPr>
          <w:sz w:val="24"/>
        </w:rPr>
        <w:t xml:space="preserve"> Basic Concurrent Use.  If you do</w:t>
      </w:r>
      <w:r w:rsidR="0061436B" w:rsidRPr="00DF5955">
        <w:rPr>
          <w:sz w:val="24"/>
        </w:rPr>
        <w:t xml:space="preserve"> </w:t>
      </w:r>
      <w:r w:rsidR="0064665E" w:rsidRPr="00DF5955">
        <w:rPr>
          <w:sz w:val="24"/>
        </w:rPr>
        <w:t>n</w:t>
      </w:r>
      <w:r w:rsidR="0061436B" w:rsidRPr="00DF5955">
        <w:rPr>
          <w:sz w:val="24"/>
        </w:rPr>
        <w:t>o</w:t>
      </w:r>
      <w:r w:rsidR="0064665E" w:rsidRPr="00DF5955">
        <w:rPr>
          <w:sz w:val="24"/>
        </w:rPr>
        <w:t>t have local admin</w:t>
      </w:r>
      <w:r w:rsidR="0061436B" w:rsidRPr="00DF5955">
        <w:rPr>
          <w:sz w:val="24"/>
        </w:rPr>
        <w:t>istrative</w:t>
      </w:r>
      <w:r w:rsidR="0064665E" w:rsidRPr="00DF5955">
        <w:rPr>
          <w:sz w:val="24"/>
        </w:rPr>
        <w:t xml:space="preserve"> privileges</w:t>
      </w:r>
      <w:r w:rsidR="0061436B" w:rsidRPr="00DF5955">
        <w:rPr>
          <w:sz w:val="24"/>
        </w:rPr>
        <w:t>,</w:t>
      </w:r>
      <w:r w:rsidR="0064665E" w:rsidRPr="00DF5955">
        <w:rPr>
          <w:sz w:val="24"/>
        </w:rPr>
        <w:t xml:space="preserve"> you w</w:t>
      </w:r>
      <w:r w:rsidR="0061436B" w:rsidRPr="00DF5955">
        <w:rPr>
          <w:sz w:val="24"/>
        </w:rPr>
        <w:t>ill not</w:t>
      </w:r>
      <w:r w:rsidR="0064665E" w:rsidRPr="00DF5955">
        <w:rPr>
          <w:sz w:val="24"/>
        </w:rPr>
        <w:t xml:space="preserve"> be able to change your license level within the ArcGIS license administrator. </w:t>
      </w:r>
      <w:r w:rsidR="00CD660E" w:rsidRPr="00DF5955">
        <w:rPr>
          <w:sz w:val="24"/>
        </w:rPr>
        <w:t xml:space="preserve"> </w:t>
      </w:r>
      <w:r w:rsidR="00197772" w:rsidRPr="00DF5955">
        <w:rPr>
          <w:sz w:val="24"/>
        </w:rPr>
        <w:t>However</w:t>
      </w:r>
      <w:r w:rsidR="0061436B" w:rsidRPr="00DF5955">
        <w:rPr>
          <w:sz w:val="24"/>
        </w:rPr>
        <w:t>,</w:t>
      </w:r>
      <w:r w:rsidR="0064665E" w:rsidRPr="00DF5955">
        <w:rPr>
          <w:sz w:val="24"/>
        </w:rPr>
        <w:t xml:space="preserve"> </w:t>
      </w:r>
      <w:r w:rsidR="00197772" w:rsidRPr="00DF5955">
        <w:rPr>
          <w:sz w:val="24"/>
        </w:rPr>
        <w:t xml:space="preserve">if this is the case, </w:t>
      </w:r>
      <w:r w:rsidR="00CD660E" w:rsidRPr="00DF5955">
        <w:rPr>
          <w:sz w:val="24"/>
        </w:rPr>
        <w:t xml:space="preserve">there is a solution </w:t>
      </w:r>
      <w:r w:rsidR="008F7FA0" w:rsidRPr="00DF5955">
        <w:rPr>
          <w:sz w:val="24"/>
        </w:rPr>
        <w:t>included in this package that will allow you</w:t>
      </w:r>
      <w:r w:rsidR="00197772" w:rsidRPr="00DF5955">
        <w:rPr>
          <w:sz w:val="24"/>
        </w:rPr>
        <w:t xml:space="preserve"> to switch </w:t>
      </w:r>
      <w:r w:rsidR="0064665E" w:rsidRPr="00DF5955">
        <w:rPr>
          <w:sz w:val="24"/>
        </w:rPr>
        <w:t>license levels without having</w:t>
      </w:r>
      <w:r w:rsidR="008F7FA0" w:rsidRPr="00DF5955">
        <w:rPr>
          <w:sz w:val="24"/>
        </w:rPr>
        <w:t xml:space="preserve"> the necessary</w:t>
      </w:r>
      <w:r w:rsidR="0064665E" w:rsidRPr="00DF5955">
        <w:rPr>
          <w:sz w:val="24"/>
        </w:rPr>
        <w:t xml:space="preserve"> administrator rights. </w:t>
      </w:r>
    </w:p>
    <w:p w14:paraId="3C7C2E5E" w14:textId="4DCF398C" w:rsidR="008F7FA0" w:rsidRDefault="00FC37A1" w:rsidP="0064665E">
      <w:pPr>
        <w:rPr>
          <w:sz w:val="24"/>
        </w:rPr>
      </w:pPr>
      <w:r>
        <w:rPr>
          <w:sz w:val="24"/>
        </w:rPr>
        <w:t xml:space="preserve">Contact </w:t>
      </w:r>
      <w:hyperlink r:id="rId15" w:history="1">
        <w:r w:rsidRPr="00851C88">
          <w:rPr>
            <w:rStyle w:val="Hyperlink"/>
            <w:sz w:val="24"/>
          </w:rPr>
          <w:t>Ryan.Wortmann@mdc.mo.gov</w:t>
        </w:r>
      </w:hyperlink>
      <w:r>
        <w:rPr>
          <w:sz w:val="24"/>
        </w:rPr>
        <w:t xml:space="preserve"> or </w:t>
      </w:r>
      <w:hyperlink r:id="rId16" w:history="1">
        <w:r w:rsidRPr="00851C88">
          <w:rPr>
            <w:rStyle w:val="Hyperlink"/>
            <w:sz w:val="24"/>
          </w:rPr>
          <w:t>Dyan.Pursell@mdc.mo.gov</w:t>
        </w:r>
      </w:hyperlink>
      <w:r>
        <w:rPr>
          <w:sz w:val="24"/>
        </w:rPr>
        <w:t xml:space="preserve"> </w:t>
      </w:r>
      <w:r w:rsidR="00363E3B">
        <w:rPr>
          <w:sz w:val="24"/>
        </w:rPr>
        <w:t>for a folder called</w:t>
      </w:r>
      <w:bookmarkStart w:id="40" w:name="_Hlk517964660"/>
      <w:r w:rsidR="00363E3B">
        <w:rPr>
          <w:sz w:val="24"/>
        </w:rPr>
        <w:t xml:space="preserve"> </w:t>
      </w:r>
      <w:r w:rsidR="0064665E" w:rsidRPr="00CD660E">
        <w:rPr>
          <w:i/>
          <w:sz w:val="24"/>
        </w:rPr>
        <w:t>Stream Modeling</w:t>
      </w:r>
      <w:r w:rsidR="0064665E" w:rsidRPr="00CD660E">
        <w:rPr>
          <w:sz w:val="24"/>
        </w:rPr>
        <w:t>.</w:t>
      </w:r>
      <w:r w:rsidR="008F7FA0">
        <w:rPr>
          <w:sz w:val="24"/>
        </w:rPr>
        <w:t xml:space="preserve"> </w:t>
      </w:r>
      <w:r w:rsidR="0064665E" w:rsidRPr="00CD660E">
        <w:rPr>
          <w:sz w:val="24"/>
        </w:rPr>
        <w:t xml:space="preserve"> </w:t>
      </w:r>
      <w:bookmarkEnd w:id="40"/>
      <w:r w:rsidR="0064665E" w:rsidRPr="00CD660E">
        <w:rPr>
          <w:sz w:val="24"/>
        </w:rPr>
        <w:t xml:space="preserve">Copy it to your computer. </w:t>
      </w:r>
      <w:r w:rsidR="008F7FA0">
        <w:rPr>
          <w:sz w:val="24"/>
        </w:rPr>
        <w:t xml:space="preserve"> </w:t>
      </w:r>
      <w:r w:rsidR="0064665E" w:rsidRPr="00CD660E">
        <w:rPr>
          <w:sz w:val="24"/>
        </w:rPr>
        <w:t xml:space="preserve">In this folder is a file called </w:t>
      </w:r>
      <w:r w:rsidR="0064665E" w:rsidRPr="008F7FA0">
        <w:rPr>
          <w:i/>
          <w:sz w:val="24"/>
        </w:rPr>
        <w:t>ArcAdvanced_concurrent_use.bat</w:t>
      </w:r>
      <w:r w:rsidR="0064665E" w:rsidRPr="00CD660E">
        <w:rPr>
          <w:sz w:val="24"/>
        </w:rPr>
        <w:t>.  When you are ready to run the tools in this instruction manual, run this file to launch ArcMap with temporary elevated privileges</w:t>
      </w:r>
      <w:r w:rsidR="008F7FA0">
        <w:rPr>
          <w:sz w:val="24"/>
        </w:rPr>
        <w:t>*</w:t>
      </w:r>
      <w:r w:rsidR="0064665E" w:rsidRPr="00CD660E">
        <w:rPr>
          <w:sz w:val="24"/>
        </w:rPr>
        <w:t xml:space="preserve">. </w:t>
      </w:r>
    </w:p>
    <w:p w14:paraId="030BA684" w14:textId="77777777" w:rsidR="0064665E" w:rsidRPr="008F7FA0" w:rsidRDefault="008F7FA0" w:rsidP="00056201">
      <w:pPr>
        <w:rPr>
          <w:i/>
        </w:rPr>
      </w:pPr>
      <w:r w:rsidRPr="008F7FA0">
        <w:rPr>
          <w:i/>
        </w:rPr>
        <w:t xml:space="preserve">*Note: </w:t>
      </w:r>
      <w:r w:rsidR="0064665E" w:rsidRPr="008F7FA0">
        <w:rPr>
          <w:i/>
        </w:rPr>
        <w:t>You will have to follow this process each time you work with the tools in this manual.</w:t>
      </w:r>
    </w:p>
    <w:p w14:paraId="6E6FF132" w14:textId="32A267D0" w:rsidR="00363E3B" w:rsidRDefault="00363E3B" w:rsidP="00363E3B">
      <w:pPr>
        <w:rPr>
          <w:color w:val="FF0000"/>
          <w:sz w:val="24"/>
        </w:rPr>
      </w:pPr>
      <w:r>
        <w:rPr>
          <w:color w:val="FF0000"/>
          <w:sz w:val="24"/>
        </w:rPr>
        <w:t>If you are not part of MDC:</w:t>
      </w:r>
    </w:p>
    <w:p w14:paraId="1B7554D5" w14:textId="2FA37F2F" w:rsidR="00363E3B" w:rsidRPr="00363E3B" w:rsidRDefault="00363E3B" w:rsidP="00363E3B">
      <w:pPr>
        <w:rPr>
          <w:sz w:val="24"/>
        </w:rPr>
      </w:pPr>
      <w:r>
        <w:rPr>
          <w:sz w:val="24"/>
        </w:rPr>
        <w:t xml:space="preserve">You will have to acquire an </w:t>
      </w:r>
      <w:r w:rsidR="008767D2">
        <w:rPr>
          <w:sz w:val="24"/>
        </w:rPr>
        <w:t xml:space="preserve">ArcMap </w:t>
      </w:r>
      <w:r>
        <w:rPr>
          <w:sz w:val="24"/>
        </w:rPr>
        <w:t>Advanced License on your own.</w:t>
      </w:r>
    </w:p>
    <w:p w14:paraId="70FFCBAD" w14:textId="77777777" w:rsidR="00796DB5" w:rsidRDefault="00796DB5">
      <w:pPr>
        <w:rPr>
          <w:rFonts w:asciiTheme="majorHAnsi" w:eastAsiaTheme="majorEastAsia" w:hAnsiTheme="majorHAnsi" w:cstheme="majorBidi"/>
          <w:b/>
          <w:bCs/>
          <w:color w:val="365F91" w:themeColor="accent1" w:themeShade="BF"/>
          <w:sz w:val="28"/>
          <w:szCs w:val="28"/>
        </w:rPr>
      </w:pPr>
      <w:r>
        <w:br w:type="page"/>
      </w:r>
    </w:p>
    <w:p w14:paraId="20358EC2" w14:textId="77777777" w:rsidR="006C6E68" w:rsidRDefault="00495861" w:rsidP="000921A3">
      <w:pPr>
        <w:pStyle w:val="Heading1"/>
      </w:pPr>
      <w:bookmarkStart w:id="41" w:name="_Toc505343310"/>
      <w:r w:rsidRPr="00495861">
        <w:lastRenderedPageBreak/>
        <w:t>Setting Up the Toolbox</w:t>
      </w:r>
      <w:bookmarkEnd w:id="35"/>
      <w:bookmarkEnd w:id="41"/>
    </w:p>
    <w:p w14:paraId="41B26A0A" w14:textId="77777777" w:rsidR="007D2072" w:rsidRDefault="007D2072" w:rsidP="00773598">
      <w:pPr>
        <w:spacing w:after="0"/>
      </w:pPr>
    </w:p>
    <w:p w14:paraId="749AD8FF" w14:textId="77777777" w:rsidR="008F7FA0" w:rsidRDefault="00145933" w:rsidP="006758F4">
      <w:pPr>
        <w:rPr>
          <w:sz w:val="24"/>
        </w:rPr>
      </w:pPr>
      <w:hyperlink r:id="rId17" w:history="1">
        <w:r w:rsidR="00195463" w:rsidRPr="008F7FA0">
          <w:rPr>
            <w:rStyle w:val="Hyperlink"/>
            <w:sz w:val="24"/>
          </w:rPr>
          <w:t xml:space="preserve">Connect to the </w:t>
        </w:r>
        <w:r w:rsidR="00195463" w:rsidRPr="008F7FA0">
          <w:rPr>
            <w:rStyle w:val="Hyperlink"/>
            <w:i/>
            <w:sz w:val="24"/>
          </w:rPr>
          <w:t>Stream Modeling</w:t>
        </w:r>
        <w:r w:rsidR="00195463" w:rsidRPr="008F7FA0">
          <w:rPr>
            <w:rStyle w:val="Hyperlink"/>
            <w:sz w:val="24"/>
          </w:rPr>
          <w:t xml:space="preserve"> folder</w:t>
        </w:r>
      </w:hyperlink>
      <w:r w:rsidR="00195463" w:rsidRPr="008F7FA0">
        <w:rPr>
          <w:sz w:val="24"/>
        </w:rPr>
        <w:t xml:space="preserve"> in ArcCatalog. </w:t>
      </w:r>
      <w:r w:rsidR="00222A02" w:rsidRPr="008F7FA0">
        <w:rPr>
          <w:sz w:val="24"/>
        </w:rPr>
        <w:t xml:space="preserve"> </w:t>
      </w:r>
      <w:r w:rsidR="00195463" w:rsidRPr="008F7FA0">
        <w:rPr>
          <w:sz w:val="24"/>
        </w:rPr>
        <w:t xml:space="preserve">Once connected, navigate to the </w:t>
      </w:r>
      <w:r w:rsidR="00195463" w:rsidRPr="008F7FA0">
        <w:rPr>
          <w:i/>
          <w:sz w:val="24"/>
        </w:rPr>
        <w:t xml:space="preserve">Stream Modeling </w:t>
      </w:r>
      <w:r w:rsidR="00195463" w:rsidRPr="008F7FA0">
        <w:rPr>
          <w:sz w:val="24"/>
        </w:rPr>
        <w:t>folder and o</w:t>
      </w:r>
      <w:r w:rsidR="0038129A" w:rsidRPr="008F7FA0">
        <w:rPr>
          <w:sz w:val="24"/>
        </w:rPr>
        <w:t>pen</w:t>
      </w:r>
      <w:r w:rsidR="00495861" w:rsidRPr="008F7FA0">
        <w:rPr>
          <w:sz w:val="24"/>
        </w:rPr>
        <w:t xml:space="preserve"> </w:t>
      </w:r>
      <w:r w:rsidR="00A3202E" w:rsidRPr="008F7FA0">
        <w:rPr>
          <w:sz w:val="24"/>
        </w:rPr>
        <w:t xml:space="preserve">the </w:t>
      </w:r>
      <w:r w:rsidR="00495861" w:rsidRPr="00056201">
        <w:rPr>
          <w:i/>
          <w:sz w:val="24"/>
        </w:rPr>
        <w:t>Stream Modeling Toolbox</w:t>
      </w:r>
      <w:r w:rsidR="0038129A" w:rsidRPr="008F7FA0">
        <w:rPr>
          <w:sz w:val="24"/>
        </w:rPr>
        <w:t xml:space="preserve"> (</w:t>
      </w:r>
      <w:proofErr w:type="spellStart"/>
      <w:r w:rsidR="0038129A" w:rsidRPr="008F7FA0">
        <w:rPr>
          <w:sz w:val="24"/>
        </w:rPr>
        <w:t>Stream_Modeling.tbx</w:t>
      </w:r>
      <w:proofErr w:type="spellEnd"/>
      <w:r w:rsidR="0038129A" w:rsidRPr="008F7FA0">
        <w:rPr>
          <w:sz w:val="24"/>
        </w:rPr>
        <w:t>)</w:t>
      </w:r>
      <w:r w:rsidR="00495861" w:rsidRPr="008F7FA0">
        <w:rPr>
          <w:sz w:val="24"/>
        </w:rPr>
        <w:t>.</w:t>
      </w:r>
      <w:r w:rsidR="00222A02" w:rsidRPr="008F7FA0">
        <w:rPr>
          <w:sz w:val="24"/>
        </w:rPr>
        <w:t xml:space="preserve"> </w:t>
      </w:r>
      <w:r w:rsidR="0038129A" w:rsidRPr="008F7FA0">
        <w:rPr>
          <w:sz w:val="24"/>
        </w:rPr>
        <w:t xml:space="preserve"> </w:t>
      </w:r>
    </w:p>
    <w:p w14:paraId="7383A6E5" w14:textId="13F9BC0C" w:rsidR="00951720" w:rsidRPr="008F7FA0" w:rsidRDefault="00F517E8" w:rsidP="006758F4">
      <w:pPr>
        <w:rPr>
          <w:sz w:val="24"/>
        </w:rPr>
      </w:pPr>
      <w:r w:rsidRPr="008F7FA0">
        <w:rPr>
          <w:sz w:val="24"/>
        </w:rPr>
        <w:t>To make the tools</w:t>
      </w:r>
      <w:r w:rsidR="00384157" w:rsidRPr="008767D2">
        <w:t>*</w:t>
      </w:r>
      <w:r w:rsidRPr="008F7FA0">
        <w:rPr>
          <w:sz w:val="24"/>
        </w:rPr>
        <w:t xml:space="preserve"> in this toolbox work, </w:t>
      </w:r>
      <w:r w:rsidR="000B140C" w:rsidRPr="008F7FA0">
        <w:rPr>
          <w:sz w:val="24"/>
        </w:rPr>
        <w:t xml:space="preserve">you will need to point each </w:t>
      </w:r>
      <w:r w:rsidRPr="008F7FA0">
        <w:rPr>
          <w:sz w:val="24"/>
        </w:rPr>
        <w:t>tool</w:t>
      </w:r>
      <w:r w:rsidR="000B140C" w:rsidRPr="008F7FA0">
        <w:rPr>
          <w:sz w:val="24"/>
        </w:rPr>
        <w:t xml:space="preserve"> to </w:t>
      </w:r>
      <w:r w:rsidRPr="008F7FA0">
        <w:rPr>
          <w:sz w:val="24"/>
        </w:rPr>
        <w:t>its</w:t>
      </w:r>
      <w:r w:rsidR="008648FF" w:rsidRPr="008F7FA0">
        <w:rPr>
          <w:sz w:val="24"/>
        </w:rPr>
        <w:t xml:space="preserve"> corresponding P</w:t>
      </w:r>
      <w:r w:rsidR="000B140C" w:rsidRPr="008F7FA0">
        <w:rPr>
          <w:sz w:val="24"/>
        </w:rPr>
        <w:t>ython script</w:t>
      </w:r>
      <w:r w:rsidRPr="008F7FA0">
        <w:rPr>
          <w:sz w:val="24"/>
        </w:rPr>
        <w:t xml:space="preserve"> located</w:t>
      </w:r>
      <w:r w:rsidR="000B140C" w:rsidRPr="008F7FA0">
        <w:rPr>
          <w:sz w:val="24"/>
        </w:rPr>
        <w:t xml:space="preserve"> in the </w:t>
      </w:r>
      <w:r w:rsidR="000B140C" w:rsidRPr="008F7FA0">
        <w:rPr>
          <w:i/>
          <w:sz w:val="24"/>
        </w:rPr>
        <w:t xml:space="preserve">Scripts </w:t>
      </w:r>
      <w:r w:rsidR="000B140C" w:rsidRPr="008F7FA0">
        <w:rPr>
          <w:sz w:val="24"/>
        </w:rPr>
        <w:t>folder</w:t>
      </w:r>
      <w:r w:rsidR="00872A80" w:rsidRPr="008F7FA0">
        <w:rPr>
          <w:sz w:val="24"/>
        </w:rPr>
        <w:t xml:space="preserve"> (</w:t>
      </w:r>
      <w:r w:rsidR="00872A80" w:rsidRPr="008F7FA0">
        <w:rPr>
          <w:sz w:val="24"/>
        </w:rPr>
        <w:fldChar w:fldCharType="begin"/>
      </w:r>
      <w:r w:rsidR="00872A80" w:rsidRPr="008F7FA0">
        <w:rPr>
          <w:sz w:val="24"/>
        </w:rPr>
        <w:instrText xml:space="preserve"> REF _Ref487628061 \h </w:instrText>
      </w:r>
      <w:r w:rsidR="008F7FA0">
        <w:rPr>
          <w:sz w:val="24"/>
        </w:rPr>
        <w:instrText xml:space="preserve"> \* MERGEFORMAT </w:instrText>
      </w:r>
      <w:r w:rsidR="00872A80" w:rsidRPr="008F7FA0">
        <w:rPr>
          <w:sz w:val="24"/>
        </w:rPr>
      </w:r>
      <w:r w:rsidR="00872A80" w:rsidRPr="008F7FA0">
        <w:rPr>
          <w:sz w:val="24"/>
        </w:rPr>
        <w:fldChar w:fldCharType="separate"/>
      </w:r>
      <w:r w:rsidR="00B823F7" w:rsidRPr="00B823F7">
        <w:rPr>
          <w:sz w:val="24"/>
        </w:rPr>
        <w:t xml:space="preserve">Figure </w:t>
      </w:r>
      <w:r w:rsidR="00B823F7" w:rsidRPr="00B823F7">
        <w:rPr>
          <w:noProof/>
          <w:sz w:val="24"/>
        </w:rPr>
        <w:t>1</w:t>
      </w:r>
      <w:r w:rsidR="00872A80" w:rsidRPr="008F7FA0">
        <w:rPr>
          <w:sz w:val="24"/>
        </w:rPr>
        <w:fldChar w:fldCharType="end"/>
      </w:r>
      <w:r w:rsidR="00872A80" w:rsidRPr="008F7FA0">
        <w:rPr>
          <w:sz w:val="24"/>
        </w:rPr>
        <w:t>)</w:t>
      </w:r>
      <w:r w:rsidR="008648FF" w:rsidRPr="008F7FA0">
        <w:rPr>
          <w:sz w:val="24"/>
        </w:rPr>
        <w:t>:</w:t>
      </w:r>
    </w:p>
    <w:p w14:paraId="1CA68D90" w14:textId="77777777" w:rsidR="00951720" w:rsidRPr="008F7FA0" w:rsidRDefault="00E023C4" w:rsidP="008F7FA0">
      <w:pPr>
        <w:ind w:right="90"/>
        <w:rPr>
          <w:sz w:val="24"/>
        </w:rPr>
      </w:pPr>
      <w:r w:rsidRPr="008F7FA0">
        <w:rPr>
          <w:sz w:val="24"/>
        </w:rPr>
        <w:t>R</w:t>
      </w:r>
      <w:r w:rsidR="000B140C" w:rsidRPr="008F7FA0">
        <w:rPr>
          <w:sz w:val="24"/>
        </w:rPr>
        <w:t>ight click on the tool</w:t>
      </w:r>
      <w:r w:rsidRPr="008F7FA0">
        <w:rPr>
          <w:sz w:val="24"/>
        </w:rPr>
        <w:t xml:space="preserve"> </w:t>
      </w:r>
      <w:r w:rsidR="00F517E8" w:rsidRPr="008F7FA0">
        <w:rPr>
          <w:sz w:val="24"/>
        </w:rPr>
        <w:t xml:space="preserve"> </w:t>
      </w:r>
      <w:r w:rsidR="00F517E8" w:rsidRPr="008F7FA0">
        <w:rPr>
          <w:sz w:val="24"/>
        </w:rPr>
        <w:sym w:font="Wingdings" w:char="F0E0"/>
      </w:r>
      <w:r w:rsidR="00F517E8" w:rsidRPr="008F7FA0">
        <w:rPr>
          <w:sz w:val="24"/>
        </w:rPr>
        <w:t xml:space="preserve"> </w:t>
      </w:r>
      <w:r w:rsidRPr="008F7FA0">
        <w:rPr>
          <w:sz w:val="24"/>
        </w:rPr>
        <w:t xml:space="preserve"> Select</w:t>
      </w:r>
      <w:r w:rsidR="00CD0007" w:rsidRPr="008F7FA0">
        <w:rPr>
          <w:sz w:val="24"/>
        </w:rPr>
        <w:t xml:space="preserve"> </w:t>
      </w:r>
      <w:r w:rsidR="00CD0007" w:rsidRPr="008F7FA0">
        <w:rPr>
          <w:i/>
          <w:sz w:val="24"/>
        </w:rPr>
        <w:t>Properties</w:t>
      </w:r>
      <w:r w:rsidRPr="008F7FA0">
        <w:rPr>
          <w:i/>
          <w:sz w:val="24"/>
        </w:rPr>
        <w:t xml:space="preserve"> </w:t>
      </w:r>
      <w:r w:rsidR="00F517E8" w:rsidRPr="008F7FA0">
        <w:rPr>
          <w:i/>
          <w:sz w:val="24"/>
        </w:rPr>
        <w:t xml:space="preserve"> </w:t>
      </w:r>
      <w:r w:rsidR="00F517E8" w:rsidRPr="008F7FA0">
        <w:rPr>
          <w:sz w:val="24"/>
        </w:rPr>
        <w:sym w:font="Wingdings" w:char="F0E0"/>
      </w:r>
      <w:r w:rsidR="00F517E8" w:rsidRPr="008F7FA0">
        <w:rPr>
          <w:sz w:val="24"/>
        </w:rPr>
        <w:t xml:space="preserve"> </w:t>
      </w:r>
      <w:r w:rsidRPr="008F7FA0">
        <w:rPr>
          <w:sz w:val="24"/>
        </w:rPr>
        <w:t xml:space="preserve"> Navigate to</w:t>
      </w:r>
      <w:r w:rsidR="00CD0007" w:rsidRPr="008F7FA0">
        <w:rPr>
          <w:sz w:val="24"/>
        </w:rPr>
        <w:t xml:space="preserve"> the </w:t>
      </w:r>
      <w:r w:rsidR="00CD0007" w:rsidRPr="008F7FA0">
        <w:rPr>
          <w:i/>
          <w:sz w:val="24"/>
        </w:rPr>
        <w:t xml:space="preserve">Source </w:t>
      </w:r>
      <w:r w:rsidR="00CD0007" w:rsidRPr="008F7FA0">
        <w:rPr>
          <w:sz w:val="24"/>
        </w:rPr>
        <w:t>tab</w:t>
      </w:r>
      <w:r w:rsidRPr="008F7FA0">
        <w:rPr>
          <w:sz w:val="24"/>
        </w:rPr>
        <w:t xml:space="preserve"> </w:t>
      </w:r>
      <w:r w:rsidR="00F517E8" w:rsidRPr="008F7FA0">
        <w:rPr>
          <w:i/>
          <w:sz w:val="24"/>
        </w:rPr>
        <w:t xml:space="preserve"> </w:t>
      </w:r>
      <w:r w:rsidR="00F517E8" w:rsidRPr="008F7FA0">
        <w:rPr>
          <w:sz w:val="24"/>
        </w:rPr>
        <w:sym w:font="Wingdings" w:char="F0E0"/>
      </w:r>
      <w:r w:rsidR="00F517E8" w:rsidRPr="008F7FA0">
        <w:rPr>
          <w:sz w:val="24"/>
        </w:rPr>
        <w:t xml:space="preserve"> </w:t>
      </w:r>
      <w:r w:rsidRPr="008F7FA0">
        <w:rPr>
          <w:sz w:val="24"/>
        </w:rPr>
        <w:t xml:space="preserve"> C</w:t>
      </w:r>
      <w:r w:rsidR="00CD0007" w:rsidRPr="008F7FA0">
        <w:rPr>
          <w:sz w:val="24"/>
        </w:rPr>
        <w:t xml:space="preserve">lick the folder next to the empty </w:t>
      </w:r>
      <w:r w:rsidR="00335263" w:rsidRPr="008F7FA0">
        <w:rPr>
          <w:sz w:val="24"/>
        </w:rPr>
        <w:t>field</w:t>
      </w:r>
      <w:r w:rsidRPr="008F7FA0">
        <w:rPr>
          <w:sz w:val="24"/>
        </w:rPr>
        <w:t xml:space="preserve"> to browse folders  </w:t>
      </w:r>
      <w:r w:rsidRPr="008F7FA0">
        <w:rPr>
          <w:sz w:val="24"/>
        </w:rPr>
        <w:sym w:font="Wingdings" w:char="F0E0"/>
      </w:r>
      <w:r w:rsidRPr="008F7FA0">
        <w:rPr>
          <w:sz w:val="24"/>
        </w:rPr>
        <w:t xml:space="preserve">  Navigate</w:t>
      </w:r>
      <w:r w:rsidR="00CD0007" w:rsidRPr="008F7FA0">
        <w:rPr>
          <w:sz w:val="24"/>
        </w:rPr>
        <w:t xml:space="preserve"> to the </w:t>
      </w:r>
      <w:r w:rsidR="00CD0007" w:rsidRPr="008F7FA0">
        <w:rPr>
          <w:i/>
          <w:sz w:val="24"/>
        </w:rPr>
        <w:t xml:space="preserve">Scripts </w:t>
      </w:r>
      <w:r w:rsidRPr="008F7FA0">
        <w:rPr>
          <w:sz w:val="24"/>
        </w:rPr>
        <w:t>sub</w:t>
      </w:r>
      <w:r w:rsidR="00CD0007" w:rsidRPr="008F7FA0">
        <w:rPr>
          <w:sz w:val="24"/>
        </w:rPr>
        <w:t xml:space="preserve">folder </w:t>
      </w:r>
      <w:r w:rsidRPr="008F7FA0">
        <w:rPr>
          <w:sz w:val="24"/>
        </w:rPr>
        <w:t>with</w:t>
      </w:r>
      <w:r w:rsidR="00CD0007" w:rsidRPr="008F7FA0">
        <w:rPr>
          <w:sz w:val="24"/>
        </w:rPr>
        <w:t xml:space="preserve">in the </w:t>
      </w:r>
      <w:r w:rsidR="00CD0007" w:rsidRPr="008F7FA0">
        <w:rPr>
          <w:i/>
          <w:sz w:val="24"/>
        </w:rPr>
        <w:t>Stream Modeling</w:t>
      </w:r>
      <w:r w:rsidR="00CD0007" w:rsidRPr="008F7FA0">
        <w:rPr>
          <w:sz w:val="24"/>
        </w:rPr>
        <w:t xml:space="preserve"> folder</w:t>
      </w:r>
      <w:r w:rsidRPr="008F7FA0">
        <w:rPr>
          <w:sz w:val="24"/>
        </w:rPr>
        <w:t xml:space="preserve"> </w:t>
      </w:r>
      <w:r w:rsidR="00F517E8" w:rsidRPr="008F7FA0">
        <w:rPr>
          <w:sz w:val="24"/>
        </w:rPr>
        <w:t xml:space="preserve"> </w:t>
      </w:r>
      <w:r w:rsidR="00F517E8" w:rsidRPr="008F7FA0">
        <w:rPr>
          <w:sz w:val="24"/>
        </w:rPr>
        <w:sym w:font="Wingdings" w:char="F0E0"/>
      </w:r>
      <w:r w:rsidRPr="008F7FA0">
        <w:rPr>
          <w:sz w:val="24"/>
        </w:rPr>
        <w:t xml:space="preserve"> </w:t>
      </w:r>
      <w:r w:rsidR="00F517E8" w:rsidRPr="008F7FA0">
        <w:rPr>
          <w:sz w:val="24"/>
        </w:rPr>
        <w:t xml:space="preserve"> </w:t>
      </w:r>
      <w:r w:rsidRPr="008F7FA0">
        <w:rPr>
          <w:sz w:val="24"/>
        </w:rPr>
        <w:t>S</w:t>
      </w:r>
      <w:r w:rsidR="00CD0007" w:rsidRPr="008F7FA0">
        <w:rPr>
          <w:sz w:val="24"/>
        </w:rPr>
        <w:t>elect the</w:t>
      </w:r>
      <w:r w:rsidRPr="008F7FA0">
        <w:rPr>
          <w:sz w:val="24"/>
        </w:rPr>
        <w:t xml:space="preserve"> appropriate</w:t>
      </w:r>
      <w:r w:rsidR="00CD0007" w:rsidRPr="008F7FA0">
        <w:rPr>
          <w:sz w:val="24"/>
        </w:rPr>
        <w:t xml:space="preserve"> script.</w:t>
      </w:r>
      <w:r w:rsidR="00CD0007" w:rsidRPr="008F7FA0">
        <w:rPr>
          <w:i/>
          <w:sz w:val="24"/>
        </w:rPr>
        <w:t xml:space="preserve"> </w:t>
      </w:r>
      <w:r w:rsidR="002D1317" w:rsidRPr="008F7FA0">
        <w:rPr>
          <w:i/>
          <w:sz w:val="24"/>
        </w:rPr>
        <w:t xml:space="preserve"> </w:t>
      </w:r>
      <w:r w:rsidR="000B140C" w:rsidRPr="008F7FA0">
        <w:rPr>
          <w:sz w:val="24"/>
        </w:rPr>
        <w:t xml:space="preserve">The </w:t>
      </w:r>
      <w:r w:rsidR="00CD0007" w:rsidRPr="008F7FA0">
        <w:rPr>
          <w:sz w:val="24"/>
        </w:rPr>
        <w:t xml:space="preserve">corresponding </w:t>
      </w:r>
      <w:r w:rsidR="000B140C" w:rsidRPr="008F7FA0">
        <w:rPr>
          <w:sz w:val="24"/>
        </w:rPr>
        <w:t>script will matc</w:t>
      </w:r>
      <w:r w:rsidR="00951720" w:rsidRPr="008F7FA0">
        <w:rPr>
          <w:sz w:val="24"/>
        </w:rPr>
        <w:t>h the name of the tool</w:t>
      </w:r>
      <w:r w:rsidR="000B140C" w:rsidRPr="008F7FA0">
        <w:rPr>
          <w:sz w:val="24"/>
        </w:rPr>
        <w:t>.</w:t>
      </w:r>
      <w:r w:rsidR="008F7FA0">
        <w:rPr>
          <w:sz w:val="24"/>
        </w:rPr>
        <w:t xml:space="preserve">  </w:t>
      </w:r>
      <w:r w:rsidR="008F7FA0" w:rsidRPr="008F7FA0">
        <w:rPr>
          <w:sz w:val="24"/>
        </w:rPr>
        <w:sym w:font="Wingdings" w:char="F0E0"/>
      </w:r>
      <w:r w:rsidR="008F7FA0">
        <w:rPr>
          <w:sz w:val="24"/>
        </w:rPr>
        <w:t xml:space="preserve">  Press Open and then OK.  </w:t>
      </w:r>
      <w:r w:rsidR="000E660D" w:rsidRPr="008F7FA0">
        <w:rPr>
          <w:sz w:val="24"/>
        </w:rPr>
        <w:t xml:space="preserve">The tool is now ready </w:t>
      </w:r>
      <w:r w:rsidR="008648FF" w:rsidRPr="008F7FA0">
        <w:rPr>
          <w:sz w:val="24"/>
        </w:rPr>
        <w:t>for use</w:t>
      </w:r>
      <w:r w:rsidR="000E660D" w:rsidRPr="008F7FA0">
        <w:rPr>
          <w:sz w:val="24"/>
        </w:rPr>
        <w:t xml:space="preserve">. </w:t>
      </w:r>
    </w:p>
    <w:p w14:paraId="3C919638" w14:textId="77777777" w:rsidR="00E30707" w:rsidRDefault="00384157" w:rsidP="00E30707">
      <w:pPr>
        <w:spacing w:after="240"/>
        <w:rPr>
          <w:i/>
        </w:rPr>
      </w:pPr>
      <w:r w:rsidRPr="008F7FA0">
        <w:rPr>
          <w:i/>
        </w:rPr>
        <w:t>*</w:t>
      </w:r>
      <w:r w:rsidR="00951720" w:rsidRPr="008F7FA0">
        <w:rPr>
          <w:i/>
        </w:rPr>
        <w:t xml:space="preserve">Note: </w:t>
      </w:r>
      <w:r w:rsidR="008648FF" w:rsidRPr="008F7FA0">
        <w:rPr>
          <w:i/>
        </w:rPr>
        <w:t xml:space="preserve">You will not need to point the Aspect, </w:t>
      </w:r>
      <w:proofErr w:type="spellStart"/>
      <w:r w:rsidR="008648FF" w:rsidRPr="008F7FA0">
        <w:rPr>
          <w:i/>
        </w:rPr>
        <w:t>Hillshade</w:t>
      </w:r>
      <w:proofErr w:type="spellEnd"/>
      <w:r w:rsidR="008648FF" w:rsidRPr="008F7FA0">
        <w:rPr>
          <w:i/>
        </w:rPr>
        <w:t xml:space="preserve">, </w:t>
      </w:r>
      <w:r w:rsidR="00F517E8" w:rsidRPr="008F7FA0">
        <w:rPr>
          <w:i/>
        </w:rPr>
        <w:t>Slope</w:t>
      </w:r>
      <w:r w:rsidR="008648FF" w:rsidRPr="008F7FA0">
        <w:rPr>
          <w:i/>
        </w:rPr>
        <w:t>,</w:t>
      </w:r>
      <w:r w:rsidR="00A93FE7">
        <w:rPr>
          <w:i/>
        </w:rPr>
        <w:t xml:space="preserve"> Flow Accumulation</w:t>
      </w:r>
      <w:r w:rsidR="008648FF" w:rsidRPr="008F7FA0">
        <w:rPr>
          <w:i/>
        </w:rPr>
        <w:t xml:space="preserve"> and Minus</w:t>
      </w:r>
      <w:r w:rsidR="00951720" w:rsidRPr="008F7FA0">
        <w:rPr>
          <w:i/>
        </w:rPr>
        <w:t xml:space="preserve"> tools t</w:t>
      </w:r>
      <w:r w:rsidR="008648FF" w:rsidRPr="008F7FA0">
        <w:rPr>
          <w:i/>
        </w:rPr>
        <w:t>o any Python scripts</w:t>
      </w:r>
      <w:r w:rsidR="00951720" w:rsidRPr="008F7FA0">
        <w:rPr>
          <w:i/>
        </w:rPr>
        <w:t>.</w:t>
      </w:r>
      <w:r w:rsidR="00934877">
        <w:rPr>
          <w:i/>
        </w:rPr>
        <w:t xml:space="preserve"> </w:t>
      </w:r>
      <w:r w:rsidR="008648FF" w:rsidRPr="008F7FA0">
        <w:rPr>
          <w:i/>
        </w:rPr>
        <w:t xml:space="preserve"> </w:t>
      </w:r>
      <w:r w:rsidR="008F7FA0" w:rsidRPr="008F7FA0">
        <w:rPr>
          <w:i/>
        </w:rPr>
        <w:t>These tools will run without</w:t>
      </w:r>
      <w:r w:rsidR="008648FF" w:rsidRPr="008F7FA0">
        <w:rPr>
          <w:i/>
        </w:rPr>
        <w:t xml:space="preserve"> </w:t>
      </w:r>
      <w:r w:rsidR="00934877">
        <w:rPr>
          <w:i/>
        </w:rPr>
        <w:t xml:space="preserve">prior </w:t>
      </w:r>
      <w:r w:rsidR="008648FF" w:rsidRPr="008F7FA0">
        <w:rPr>
          <w:i/>
        </w:rPr>
        <w:t>set-up.</w:t>
      </w:r>
      <w:r w:rsidR="00951720" w:rsidRPr="008F7FA0">
        <w:rPr>
          <w:i/>
        </w:rPr>
        <w:t xml:space="preserve"> </w:t>
      </w:r>
    </w:p>
    <w:p w14:paraId="383CB211" w14:textId="77777777" w:rsidR="00495861" w:rsidRPr="008F7FA0" w:rsidRDefault="00E30707" w:rsidP="00E30707">
      <w:pPr>
        <w:spacing w:after="0"/>
        <w:jc w:val="center"/>
      </w:pPr>
      <w:r>
        <w:rPr>
          <w:noProof/>
        </w:rPr>
        <mc:AlternateContent>
          <mc:Choice Requires="wps">
            <w:drawing>
              <wp:anchor distT="0" distB="0" distL="114300" distR="114300" simplePos="0" relativeHeight="251658240" behindDoc="0" locked="0" layoutInCell="1" allowOverlap="1" wp14:anchorId="43718C17" wp14:editId="76182D83">
                <wp:simplePos x="0" y="0"/>
                <wp:positionH relativeFrom="column">
                  <wp:posOffset>1111250</wp:posOffset>
                </wp:positionH>
                <wp:positionV relativeFrom="paragraph">
                  <wp:posOffset>4645025</wp:posOffset>
                </wp:positionV>
                <wp:extent cx="441007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14:paraId="24044FE8" w14:textId="1F85160B" w:rsidR="00D72DAE" w:rsidRPr="008F7FA0" w:rsidRDefault="00D72DAE" w:rsidP="008F7FA0">
                            <w:pPr>
                              <w:pStyle w:val="Caption"/>
                              <w:spacing w:after="0"/>
                              <w:jc w:val="center"/>
                              <w:rPr>
                                <w:b w:val="0"/>
                                <w:noProof/>
                                <w:sz w:val="22"/>
                              </w:rPr>
                            </w:pPr>
                            <w:bookmarkStart w:id="42" w:name="_Ref487628061"/>
                            <w:bookmarkStart w:id="43" w:name="_Toc505343674"/>
                            <w:bookmarkStart w:id="44" w:name="_Toc506305577"/>
                            <w:r w:rsidRPr="008F7FA0">
                              <w:rPr>
                                <w:sz w:val="22"/>
                              </w:rPr>
                              <w:t xml:space="preserve">Figure </w:t>
                            </w:r>
                            <w:r w:rsidRPr="008F7FA0">
                              <w:rPr>
                                <w:sz w:val="22"/>
                              </w:rPr>
                              <w:fldChar w:fldCharType="begin"/>
                            </w:r>
                            <w:r w:rsidRPr="008F7FA0">
                              <w:rPr>
                                <w:sz w:val="22"/>
                              </w:rPr>
                              <w:instrText xml:space="preserve"> SEQ Figure \* ARABIC </w:instrText>
                            </w:r>
                            <w:r w:rsidRPr="008F7FA0">
                              <w:rPr>
                                <w:sz w:val="22"/>
                              </w:rPr>
                              <w:fldChar w:fldCharType="separate"/>
                            </w:r>
                            <w:r>
                              <w:rPr>
                                <w:noProof/>
                                <w:sz w:val="22"/>
                              </w:rPr>
                              <w:t>1</w:t>
                            </w:r>
                            <w:r w:rsidRPr="008F7FA0">
                              <w:rPr>
                                <w:noProof/>
                                <w:sz w:val="22"/>
                              </w:rPr>
                              <w:fldChar w:fldCharType="end"/>
                            </w:r>
                            <w:bookmarkEnd w:id="42"/>
                            <w:r>
                              <w:rPr>
                                <w:sz w:val="22"/>
                              </w:rPr>
                              <w:t xml:space="preserve">.  </w:t>
                            </w:r>
                            <w:r w:rsidRPr="008F7FA0">
                              <w:rPr>
                                <w:b w:val="0"/>
                                <w:sz w:val="22"/>
                              </w:rPr>
                              <w:t>Point each tool to its corresponding Python script</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8C17" id="Text Box 16" o:spid="_x0000_s1030" type="#_x0000_t202" style="position:absolute;left:0;text-align:left;margin-left:87.5pt;margin-top:365.75pt;width:347.2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" stroked="f">
                <v:textbox style="mso-fit-shape-to-text:t" inset="0,0,0,0">
                  <w:txbxContent>
                    <w:p w14:paraId="24044FE8" w14:textId="1F85160B" w:rsidR="00D72DAE" w:rsidRPr="008F7FA0" w:rsidRDefault="00D72DAE" w:rsidP="008F7FA0">
                      <w:pPr>
                        <w:pStyle w:val="Caption"/>
                        <w:spacing w:after="0"/>
                        <w:jc w:val="center"/>
                        <w:rPr>
                          <w:b w:val="0"/>
                          <w:noProof/>
                          <w:sz w:val="22"/>
                        </w:rPr>
                      </w:pPr>
                      <w:bookmarkStart w:id="45" w:name="_Ref487628061"/>
                      <w:bookmarkStart w:id="46" w:name="_Toc505343674"/>
                      <w:bookmarkStart w:id="47" w:name="_Toc506305577"/>
                      <w:r w:rsidRPr="008F7FA0">
                        <w:rPr>
                          <w:sz w:val="22"/>
                        </w:rPr>
                        <w:t xml:space="preserve">Figure </w:t>
                      </w:r>
                      <w:r w:rsidRPr="008F7FA0">
                        <w:rPr>
                          <w:sz w:val="22"/>
                        </w:rPr>
                        <w:fldChar w:fldCharType="begin"/>
                      </w:r>
                      <w:r w:rsidRPr="008F7FA0">
                        <w:rPr>
                          <w:sz w:val="22"/>
                        </w:rPr>
                        <w:instrText xml:space="preserve"> SEQ Figure \* ARABIC </w:instrText>
                      </w:r>
                      <w:r w:rsidRPr="008F7FA0">
                        <w:rPr>
                          <w:sz w:val="22"/>
                        </w:rPr>
                        <w:fldChar w:fldCharType="separate"/>
                      </w:r>
                      <w:r>
                        <w:rPr>
                          <w:noProof/>
                          <w:sz w:val="22"/>
                        </w:rPr>
                        <w:t>1</w:t>
                      </w:r>
                      <w:r w:rsidRPr="008F7FA0">
                        <w:rPr>
                          <w:noProof/>
                          <w:sz w:val="22"/>
                        </w:rPr>
                        <w:fldChar w:fldCharType="end"/>
                      </w:r>
                      <w:bookmarkEnd w:id="45"/>
                      <w:r>
                        <w:rPr>
                          <w:sz w:val="22"/>
                        </w:rPr>
                        <w:t xml:space="preserve">.  </w:t>
                      </w:r>
                      <w:r w:rsidRPr="008F7FA0">
                        <w:rPr>
                          <w:b w:val="0"/>
                          <w:sz w:val="22"/>
                        </w:rPr>
                        <w:t>Point each tool to its corresponding Python script</w:t>
                      </w:r>
                      <w:bookmarkEnd w:id="46"/>
                      <w:bookmarkEnd w:id="47"/>
                    </w:p>
                  </w:txbxContent>
                </v:textbox>
              </v:shape>
            </w:pict>
          </mc:Fallback>
        </mc:AlternateContent>
      </w:r>
      <w:r w:rsidR="0060568B" w:rsidRPr="0060568B">
        <w:rPr>
          <w:noProof/>
        </w:rPr>
        <w:drawing>
          <wp:inline distT="0" distB="0" distL="0" distR="0" wp14:anchorId="1896EEA8" wp14:editId="714E6471">
            <wp:extent cx="5342563" cy="4572000"/>
            <wp:effectExtent l="19050" t="19050" r="1079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2563" cy="4572000"/>
                    </a:xfrm>
                    <a:prstGeom prst="rect">
                      <a:avLst/>
                    </a:prstGeom>
                    <a:ln>
                      <a:solidFill>
                        <a:schemeClr val="tx1"/>
                      </a:solidFill>
                    </a:ln>
                  </pic:spPr>
                </pic:pic>
              </a:graphicData>
            </a:graphic>
          </wp:inline>
        </w:drawing>
      </w:r>
    </w:p>
    <w:p w14:paraId="0B881A35" w14:textId="77777777" w:rsidR="008248A1" w:rsidRDefault="008248A1" w:rsidP="001F0D0C">
      <w:pPr>
        <w:rPr>
          <w:b/>
          <w:color w:val="FF0000"/>
          <w:sz w:val="28"/>
          <w:szCs w:val="28"/>
        </w:rPr>
      </w:pPr>
      <w:r>
        <w:rPr>
          <w:b/>
          <w:color w:val="FF0000"/>
          <w:sz w:val="28"/>
          <w:szCs w:val="28"/>
        </w:rPr>
        <w:br w:type="page"/>
      </w:r>
    </w:p>
    <w:p w14:paraId="7F622988" w14:textId="77777777" w:rsidR="008A56D0" w:rsidRDefault="008A56D0" w:rsidP="008A56D0">
      <w:pPr>
        <w:pStyle w:val="Heading1"/>
      </w:pPr>
      <w:bookmarkStart w:id="48" w:name="_Setting_up_the"/>
      <w:bookmarkStart w:id="49" w:name="_Toc490146727"/>
      <w:bookmarkStart w:id="50" w:name="_Toc505343311"/>
      <w:bookmarkEnd w:id="48"/>
      <w:r>
        <w:lastRenderedPageBreak/>
        <w:t xml:space="preserve">Setting up the </w:t>
      </w:r>
      <w:r w:rsidR="00783BEC">
        <w:t>Geod</w:t>
      </w:r>
      <w:r>
        <w:t>atabase</w:t>
      </w:r>
      <w:bookmarkEnd w:id="49"/>
      <w:bookmarkEnd w:id="50"/>
    </w:p>
    <w:p w14:paraId="73E05524" w14:textId="77777777" w:rsidR="007D2072" w:rsidRDefault="007D2072" w:rsidP="00773598">
      <w:pPr>
        <w:spacing w:after="0"/>
      </w:pPr>
    </w:p>
    <w:p w14:paraId="002F4755" w14:textId="4E7321D1" w:rsidR="00783BEC" w:rsidRDefault="008A56D0" w:rsidP="00222A02">
      <w:pPr>
        <w:rPr>
          <w:sz w:val="24"/>
        </w:rPr>
      </w:pPr>
      <w:r w:rsidRPr="00783BEC">
        <w:rPr>
          <w:sz w:val="24"/>
        </w:rPr>
        <w:t>In ArcCatalog</w:t>
      </w:r>
      <w:r w:rsidR="00330D8E" w:rsidRPr="00783BEC">
        <w:rPr>
          <w:sz w:val="24"/>
        </w:rPr>
        <w:t xml:space="preserve">, </w:t>
      </w:r>
      <w:r w:rsidR="00985AAF" w:rsidRPr="00783BEC">
        <w:rPr>
          <w:sz w:val="24"/>
        </w:rPr>
        <w:t xml:space="preserve">create a </w:t>
      </w:r>
      <w:commentRangeStart w:id="51"/>
      <w:r w:rsidR="00C84882">
        <w:fldChar w:fldCharType="begin"/>
      </w:r>
      <w:r w:rsidR="00C84882">
        <w:instrText xml:space="preserve"> HYPERLINK "https://missouriconservation.sharepoint.com/:b:/r/sites/gis/Shared%20Documents/GIS%20Quick%20Tips/GISQuickTip_CreateGBD.pdf?csf=1&amp;e=touXX4" </w:instrText>
      </w:r>
      <w:r w:rsidR="00C84882">
        <w:fldChar w:fldCharType="separate"/>
      </w:r>
      <w:r w:rsidR="00985AAF" w:rsidRPr="00783BEC">
        <w:rPr>
          <w:rStyle w:val="Hyperlink"/>
          <w:sz w:val="24"/>
        </w:rPr>
        <w:t>new File Geodatabase</w:t>
      </w:r>
      <w:r w:rsidR="00C84882">
        <w:rPr>
          <w:rStyle w:val="Hyperlink"/>
          <w:sz w:val="24"/>
        </w:rPr>
        <w:fldChar w:fldCharType="end"/>
      </w:r>
      <w:commentRangeEnd w:id="51"/>
      <w:r w:rsidR="00A4502F">
        <w:rPr>
          <w:rStyle w:val="CommentReference"/>
        </w:rPr>
        <w:commentReference w:id="51"/>
      </w:r>
      <w:r w:rsidR="00F71170" w:rsidRPr="00783BEC">
        <w:rPr>
          <w:sz w:val="24"/>
        </w:rPr>
        <w:t xml:space="preserve"> (</w:t>
      </w:r>
      <w:r w:rsidR="00F71170" w:rsidRPr="00783BEC">
        <w:rPr>
          <w:sz w:val="24"/>
        </w:rPr>
        <w:fldChar w:fldCharType="begin"/>
      </w:r>
      <w:r w:rsidR="00F71170" w:rsidRPr="00783BEC">
        <w:rPr>
          <w:sz w:val="24"/>
        </w:rPr>
        <w:instrText xml:space="preserve"> REF _Ref490210711 \h </w:instrText>
      </w:r>
      <w:r w:rsidR="00783BEC">
        <w:rPr>
          <w:sz w:val="24"/>
        </w:rPr>
        <w:instrText xml:space="preserve"> \* MERGEFORMAT </w:instrText>
      </w:r>
      <w:r w:rsidR="00F71170" w:rsidRPr="00783BEC">
        <w:rPr>
          <w:sz w:val="24"/>
        </w:rPr>
      </w:r>
      <w:r w:rsidR="00F71170" w:rsidRPr="00783BEC">
        <w:rPr>
          <w:sz w:val="24"/>
        </w:rPr>
        <w:fldChar w:fldCharType="separate"/>
      </w:r>
      <w:r w:rsidR="00B823F7" w:rsidRPr="00B823F7">
        <w:rPr>
          <w:sz w:val="24"/>
        </w:rPr>
        <w:t xml:space="preserve">Figure </w:t>
      </w:r>
      <w:r w:rsidR="00B823F7" w:rsidRPr="00B823F7">
        <w:rPr>
          <w:noProof/>
          <w:sz w:val="24"/>
        </w:rPr>
        <w:t>2</w:t>
      </w:r>
      <w:r w:rsidR="00F71170" w:rsidRPr="00783BEC">
        <w:rPr>
          <w:sz w:val="24"/>
        </w:rPr>
        <w:fldChar w:fldCharType="end"/>
      </w:r>
      <w:r w:rsidR="00F71170" w:rsidRPr="00783BEC">
        <w:rPr>
          <w:sz w:val="24"/>
        </w:rPr>
        <w:t>)</w:t>
      </w:r>
      <w:r w:rsidR="00985AAF" w:rsidRPr="00783BEC">
        <w:rPr>
          <w:sz w:val="24"/>
        </w:rPr>
        <w:t xml:space="preserve">.  </w:t>
      </w:r>
    </w:p>
    <w:p w14:paraId="30D04818" w14:textId="77777777" w:rsidR="00222A02" w:rsidRDefault="00985AAF" w:rsidP="00222A02">
      <w:pPr>
        <w:rPr>
          <w:sz w:val="24"/>
        </w:rPr>
      </w:pPr>
      <w:r w:rsidRPr="00783BEC">
        <w:rPr>
          <w:sz w:val="24"/>
        </w:rPr>
        <w:t xml:space="preserve">Name the </w:t>
      </w:r>
      <w:r w:rsidR="002D1317" w:rsidRPr="00783BEC">
        <w:rPr>
          <w:sz w:val="24"/>
        </w:rPr>
        <w:t>geo</w:t>
      </w:r>
      <w:r w:rsidRPr="00783BEC">
        <w:rPr>
          <w:sz w:val="24"/>
        </w:rPr>
        <w:t>database the same name as your study area.  DO</w:t>
      </w:r>
      <w:r w:rsidR="00F71170" w:rsidRPr="00783BEC">
        <w:rPr>
          <w:sz w:val="24"/>
        </w:rPr>
        <w:t xml:space="preserve"> </w:t>
      </w:r>
      <w:r w:rsidRPr="00783BEC">
        <w:rPr>
          <w:sz w:val="24"/>
        </w:rPr>
        <w:t>NOT USE SPACES OR SPECIAL CHARACTERS.  Use underscores in place of spaces.</w:t>
      </w:r>
      <w:r w:rsidR="00222A02" w:rsidRPr="00783BEC">
        <w:rPr>
          <w:sz w:val="24"/>
        </w:rPr>
        <w:t xml:space="preserve"> </w:t>
      </w:r>
    </w:p>
    <w:p w14:paraId="416A8DBF" w14:textId="77777777" w:rsidR="00783BEC" w:rsidRPr="00783BEC" w:rsidRDefault="00783BEC" w:rsidP="00222A02">
      <w:pPr>
        <w:rPr>
          <w:sz w:val="24"/>
        </w:rPr>
      </w:pPr>
    </w:p>
    <w:p w14:paraId="2FCCB620" w14:textId="77777777" w:rsidR="00F71170" w:rsidRDefault="00F71170" w:rsidP="002D1317">
      <w:pPr>
        <w:keepNext/>
        <w:spacing w:after="0"/>
        <w:jc w:val="center"/>
      </w:pPr>
      <w:r>
        <w:rPr>
          <w:noProof/>
        </w:rPr>
        <w:drawing>
          <wp:inline distT="0" distB="0" distL="0" distR="0" wp14:anchorId="677032D7" wp14:editId="565B629B">
            <wp:extent cx="2655634" cy="4206240"/>
            <wp:effectExtent l="19050" t="19050" r="1143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5634" cy="4206240"/>
                    </a:xfrm>
                    <a:prstGeom prst="rect">
                      <a:avLst/>
                    </a:prstGeom>
                    <a:noFill/>
                    <a:ln>
                      <a:solidFill>
                        <a:schemeClr val="tx1"/>
                      </a:solidFill>
                    </a:ln>
                  </pic:spPr>
                </pic:pic>
              </a:graphicData>
            </a:graphic>
          </wp:inline>
        </w:drawing>
      </w:r>
    </w:p>
    <w:p w14:paraId="5B73A604" w14:textId="26EE8364" w:rsidR="00F71170" w:rsidRPr="00016B90" w:rsidRDefault="00F71170" w:rsidP="00315A26">
      <w:pPr>
        <w:pStyle w:val="Caption"/>
        <w:jc w:val="center"/>
        <w:rPr>
          <w:rFonts w:asciiTheme="majorHAnsi" w:eastAsiaTheme="majorEastAsia" w:hAnsiTheme="majorHAnsi" w:cstheme="majorBidi"/>
          <w:b w:val="0"/>
          <w:bCs w:val="0"/>
          <w:color w:val="365F91" w:themeColor="accent1" w:themeShade="BF"/>
          <w:sz w:val="36"/>
          <w:szCs w:val="28"/>
        </w:rPr>
      </w:pPr>
      <w:bookmarkStart w:id="52" w:name="_Ref490210711"/>
      <w:bookmarkStart w:id="53" w:name="_Toc505343675"/>
      <w:r w:rsidRPr="00016B90">
        <w:rPr>
          <w:sz w:val="22"/>
        </w:rPr>
        <w:t xml:space="preserve">Figure </w:t>
      </w:r>
      <w:r w:rsidR="00B5499D" w:rsidRPr="00016B90">
        <w:rPr>
          <w:sz w:val="22"/>
        </w:rPr>
        <w:fldChar w:fldCharType="begin"/>
      </w:r>
      <w:r w:rsidR="00B5499D" w:rsidRPr="00016B90">
        <w:rPr>
          <w:sz w:val="22"/>
        </w:rPr>
        <w:instrText xml:space="preserve"> SEQ Figure \* ARABIC </w:instrText>
      </w:r>
      <w:r w:rsidR="00B5499D" w:rsidRPr="00016B90">
        <w:rPr>
          <w:sz w:val="22"/>
        </w:rPr>
        <w:fldChar w:fldCharType="separate"/>
      </w:r>
      <w:r w:rsidR="00B823F7">
        <w:rPr>
          <w:noProof/>
          <w:sz w:val="22"/>
        </w:rPr>
        <w:t>2</w:t>
      </w:r>
      <w:r w:rsidR="00B5499D" w:rsidRPr="00016B90">
        <w:rPr>
          <w:noProof/>
          <w:sz w:val="22"/>
        </w:rPr>
        <w:fldChar w:fldCharType="end"/>
      </w:r>
      <w:bookmarkEnd w:id="52"/>
      <w:r w:rsidRPr="00016B90">
        <w:rPr>
          <w:sz w:val="22"/>
        </w:rPr>
        <w:t xml:space="preserve">. </w:t>
      </w:r>
      <w:r w:rsidR="00016B90">
        <w:rPr>
          <w:sz w:val="22"/>
        </w:rPr>
        <w:t xml:space="preserve"> </w:t>
      </w:r>
      <w:r w:rsidR="00783BEC" w:rsidRPr="00016B90">
        <w:rPr>
          <w:b w:val="0"/>
          <w:sz w:val="22"/>
        </w:rPr>
        <w:t xml:space="preserve">Create </w:t>
      </w:r>
      <w:r w:rsidRPr="00016B90">
        <w:rPr>
          <w:b w:val="0"/>
          <w:sz w:val="22"/>
        </w:rPr>
        <w:t>a new file geodatabase</w:t>
      </w:r>
      <w:bookmarkEnd w:id="53"/>
    </w:p>
    <w:p w14:paraId="7EB4D0B9" w14:textId="77777777" w:rsidR="00255F42" w:rsidRDefault="00255F42">
      <w:pPr>
        <w:rPr>
          <w:rFonts w:asciiTheme="majorHAnsi" w:eastAsiaTheme="majorEastAsia" w:hAnsiTheme="majorHAnsi" w:cstheme="majorBidi"/>
          <w:b/>
          <w:bCs/>
          <w:color w:val="365F91" w:themeColor="accent1" w:themeShade="BF"/>
          <w:sz w:val="28"/>
          <w:szCs w:val="28"/>
        </w:rPr>
      </w:pPr>
    </w:p>
    <w:p w14:paraId="79B85146" w14:textId="77777777" w:rsidR="00783BEC" w:rsidRPr="00783BEC" w:rsidRDefault="00783BEC" w:rsidP="00783BEC">
      <w:pPr>
        <w:rPr>
          <w:sz w:val="24"/>
        </w:rPr>
      </w:pPr>
      <w:r w:rsidRPr="00783BEC">
        <w:rPr>
          <w:sz w:val="24"/>
        </w:rPr>
        <w:t xml:space="preserve">Right click </w:t>
      </w:r>
      <w:r>
        <w:rPr>
          <w:sz w:val="24"/>
        </w:rPr>
        <w:t>on the geodatabase that was</w:t>
      </w:r>
      <w:r w:rsidRPr="00783BEC">
        <w:rPr>
          <w:sz w:val="24"/>
        </w:rPr>
        <w:t xml:space="preserve"> created. </w:t>
      </w:r>
      <w:r>
        <w:rPr>
          <w:sz w:val="24"/>
        </w:rPr>
        <w:t xml:space="preserve"> </w:t>
      </w:r>
      <w:r w:rsidRPr="00783BEC">
        <w:rPr>
          <w:sz w:val="24"/>
        </w:rPr>
        <w:t xml:space="preserve">Select </w:t>
      </w:r>
      <w:r w:rsidRPr="00783BEC">
        <w:rPr>
          <w:i/>
          <w:sz w:val="24"/>
        </w:rPr>
        <w:t>Make Default Geodatabase</w:t>
      </w:r>
      <w:r>
        <w:rPr>
          <w:sz w:val="24"/>
        </w:rPr>
        <w:t>.</w:t>
      </w:r>
    </w:p>
    <w:p w14:paraId="2F12E53D" w14:textId="77777777" w:rsidR="00F71170" w:rsidRDefault="00F71170">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02F123EA" w14:textId="77777777" w:rsidR="00796DB5" w:rsidRPr="00E330A1" w:rsidRDefault="00796DB5" w:rsidP="00783BEC">
      <w:pPr>
        <w:pStyle w:val="Title"/>
        <w:pBdr>
          <w:bottom w:val="double" w:sz="4" w:space="4" w:color="365F91" w:themeColor="accent1" w:themeShade="BF"/>
        </w:pBdr>
        <w:rPr>
          <w:i/>
          <w:color w:val="244061" w:themeColor="accent1" w:themeShade="80"/>
        </w:rPr>
      </w:pPr>
      <w:bookmarkStart w:id="54" w:name="_Creating_a_DEM"/>
      <w:bookmarkStart w:id="55" w:name="_Toc505343312"/>
      <w:bookmarkStart w:id="56" w:name="_Toc490146728"/>
      <w:bookmarkEnd w:id="54"/>
      <w:r w:rsidRPr="00E330A1">
        <w:rPr>
          <w:i/>
          <w:color w:val="244061" w:themeColor="accent1" w:themeShade="80"/>
        </w:rPr>
        <w:lastRenderedPageBreak/>
        <w:t>Tools</w:t>
      </w:r>
      <w:bookmarkEnd w:id="55"/>
    </w:p>
    <w:p w14:paraId="77FB77CF" w14:textId="7121029D" w:rsidR="006C6E68" w:rsidRDefault="00016B90" w:rsidP="000921A3">
      <w:pPr>
        <w:pStyle w:val="Heading1"/>
        <w:rPr>
          <w:ins w:id="57" w:author="Ryan Wortmann" w:date="2018-09-26T16:14:00Z"/>
        </w:rPr>
      </w:pPr>
      <w:bookmarkStart w:id="58" w:name="_Create_a_Digital"/>
      <w:bookmarkStart w:id="59" w:name="_Toc505343313"/>
      <w:bookmarkEnd w:id="58"/>
      <w:r>
        <w:t>Create</w:t>
      </w:r>
      <w:r w:rsidR="000921A3">
        <w:t xml:space="preserve"> a Digital Elevation Model</w:t>
      </w:r>
      <w:r>
        <w:t xml:space="preserve"> (DEM</w:t>
      </w:r>
      <w:r w:rsidR="000921A3">
        <w:t>)</w:t>
      </w:r>
      <w:bookmarkEnd w:id="56"/>
      <w:bookmarkEnd w:id="59"/>
    </w:p>
    <w:p w14:paraId="1A6E32DB" w14:textId="10A1ABBE" w:rsidR="004F4AB2" w:rsidRDefault="004F4AB2">
      <w:pPr>
        <w:rPr>
          <w:ins w:id="60" w:author="Ryan Wortmann" w:date="2018-09-26T16:14:00Z"/>
        </w:rPr>
        <w:pPrChange w:id="61" w:author="Ryan Wortmann" w:date="2018-09-26T16:14:00Z">
          <w:pPr>
            <w:pStyle w:val="Heading1"/>
          </w:pPr>
        </w:pPrChange>
      </w:pPr>
    </w:p>
    <w:p w14:paraId="254643A2" w14:textId="6BB86A79" w:rsidR="004F4AB2" w:rsidRPr="000067AE" w:rsidRDefault="004F4AB2">
      <w:pPr>
        <w:rPr>
          <w:color w:val="FF0000"/>
          <w:rPrChange w:id="62" w:author="Ryan Wortmann" w:date="2018-09-26T16:17:00Z">
            <w:rPr/>
          </w:rPrChange>
        </w:rPr>
        <w:pPrChange w:id="63" w:author="Ryan Wortmann" w:date="2018-09-26T16:14:00Z">
          <w:pPr>
            <w:pStyle w:val="Heading1"/>
          </w:pPr>
        </w:pPrChange>
      </w:pPr>
      <w:ins w:id="64" w:author="Ryan Wortmann" w:date="2018-09-26T16:14:00Z">
        <w:r w:rsidRPr="000067AE">
          <w:rPr>
            <w:b/>
            <w:color w:val="FF0000"/>
            <w:rPrChange w:id="65" w:author="Ryan Wortmann" w:date="2018-09-26T16:17:00Z">
              <w:rPr>
                <w:b w:val="0"/>
                <w:bCs w:val="0"/>
              </w:rPr>
            </w:rPrChange>
          </w:rPr>
          <w:t xml:space="preserve">Note: </w:t>
        </w:r>
      </w:ins>
      <w:ins w:id="66" w:author="Ryan Wortmann" w:date="2018-09-26T16:15:00Z">
        <w:r w:rsidR="000067AE" w:rsidRPr="000067AE">
          <w:rPr>
            <w:b/>
            <w:color w:val="FF0000"/>
            <w:rPrChange w:id="67" w:author="Ryan Wortmann" w:date="2018-09-26T16:17:00Z">
              <w:rPr>
                <w:b w:val="0"/>
                <w:bCs w:val="0"/>
              </w:rPr>
            </w:rPrChange>
          </w:rPr>
          <w:t>LAS files are preferable over DEM’s because they are need</w:t>
        </w:r>
      </w:ins>
      <w:ins w:id="68" w:author="Ryan Wortmann" w:date="2018-09-26T16:16:00Z">
        <w:r w:rsidR="000067AE" w:rsidRPr="000067AE">
          <w:rPr>
            <w:b/>
            <w:color w:val="FF0000"/>
            <w:rPrChange w:id="69" w:author="Ryan Wortmann" w:date="2018-09-26T16:17:00Z">
              <w:rPr>
                <w:b w:val="0"/>
                <w:bCs w:val="0"/>
              </w:rPr>
            </w:rPrChange>
          </w:rPr>
          <w:t>ed</w:t>
        </w:r>
      </w:ins>
      <w:ins w:id="70" w:author="Ryan Wortmann" w:date="2018-09-26T16:15:00Z">
        <w:r w:rsidR="000067AE" w:rsidRPr="000067AE">
          <w:rPr>
            <w:b/>
            <w:color w:val="FF0000"/>
            <w:rPrChange w:id="71" w:author="Ryan Wortmann" w:date="2018-09-26T16:17:00Z">
              <w:rPr>
                <w:b w:val="0"/>
                <w:bCs w:val="0"/>
              </w:rPr>
            </w:rPrChange>
          </w:rPr>
          <w:t xml:space="preserve"> to get vegetation height later in the process.</w:t>
        </w:r>
      </w:ins>
      <w:ins w:id="72" w:author="Ryan Wortmann" w:date="2018-09-26T16:16:00Z">
        <w:r w:rsidR="000067AE" w:rsidRPr="000067AE">
          <w:rPr>
            <w:b/>
            <w:color w:val="FF0000"/>
            <w:rPrChange w:id="73" w:author="Ryan Wortmann" w:date="2018-09-26T16:17:00Z">
              <w:rPr>
                <w:b w:val="0"/>
                <w:bCs w:val="0"/>
              </w:rPr>
            </w:rPrChange>
          </w:rPr>
          <w:t xml:space="preserve"> You will not be able to calculate Vegetation Height with </w:t>
        </w:r>
        <w:proofErr w:type="spellStart"/>
        <w:r w:rsidR="000067AE" w:rsidRPr="000067AE">
          <w:rPr>
            <w:b/>
            <w:color w:val="FF0000"/>
            <w:rPrChange w:id="74" w:author="Ryan Wortmann" w:date="2018-09-26T16:17:00Z">
              <w:rPr>
                <w:b w:val="0"/>
                <w:bCs w:val="0"/>
              </w:rPr>
            </w:rPrChange>
          </w:rPr>
          <w:t>DEMs.</w:t>
        </w:r>
        <w:proofErr w:type="spellEnd"/>
        <w:r w:rsidR="000067AE" w:rsidRPr="000067AE">
          <w:rPr>
            <w:b/>
            <w:color w:val="FF0000"/>
            <w:rPrChange w:id="75" w:author="Ryan Wortmann" w:date="2018-09-26T16:17:00Z">
              <w:rPr>
                <w:b w:val="0"/>
                <w:bCs w:val="0"/>
              </w:rPr>
            </w:rPrChange>
          </w:rPr>
          <w:t xml:space="preserve"> </w:t>
        </w:r>
      </w:ins>
    </w:p>
    <w:p w14:paraId="05303C10" w14:textId="77777777" w:rsidR="00384157" w:rsidRPr="00384157" w:rsidRDefault="00384157" w:rsidP="00384157">
      <w:pPr>
        <w:spacing w:after="0"/>
      </w:pPr>
    </w:p>
    <w:p w14:paraId="267CDF98" w14:textId="77777777" w:rsidR="00A06A28" w:rsidRPr="00016B90" w:rsidRDefault="00A06A28" w:rsidP="000921A3">
      <w:pPr>
        <w:rPr>
          <w:b/>
          <w:sz w:val="24"/>
        </w:rPr>
      </w:pPr>
      <w:r w:rsidRPr="00016B90">
        <w:rPr>
          <w:b/>
          <w:sz w:val="24"/>
        </w:rPr>
        <w:t xml:space="preserve">If DEMs are </w:t>
      </w:r>
      <w:commentRangeStart w:id="76"/>
      <w:r w:rsidRPr="00016B90">
        <w:rPr>
          <w:b/>
          <w:sz w:val="24"/>
        </w:rPr>
        <w:t>available</w:t>
      </w:r>
      <w:commentRangeEnd w:id="76"/>
      <w:r w:rsidR="00991917">
        <w:rPr>
          <w:rStyle w:val="CommentReference"/>
        </w:rPr>
        <w:commentReference w:id="76"/>
      </w:r>
      <w:r w:rsidRPr="00016B90">
        <w:rPr>
          <w:b/>
          <w:sz w:val="24"/>
        </w:rPr>
        <w:t>:</w:t>
      </w:r>
    </w:p>
    <w:p w14:paraId="1F9AA363" w14:textId="31FE7F85" w:rsidR="00A06A28" w:rsidRPr="00016B90" w:rsidRDefault="00A06A28" w:rsidP="000921A3">
      <w:pPr>
        <w:rPr>
          <w:sz w:val="24"/>
        </w:rPr>
      </w:pPr>
      <w:r w:rsidRPr="00016B90">
        <w:rPr>
          <w:sz w:val="24"/>
        </w:rPr>
        <w:t xml:space="preserve">Download </w:t>
      </w:r>
      <w:r w:rsidR="00335263" w:rsidRPr="00016B90">
        <w:rPr>
          <w:sz w:val="24"/>
        </w:rPr>
        <w:t xml:space="preserve">the </w:t>
      </w:r>
      <w:r w:rsidRPr="00016B90">
        <w:rPr>
          <w:sz w:val="24"/>
        </w:rPr>
        <w:t xml:space="preserve">DEM </w:t>
      </w:r>
      <w:proofErr w:type="spellStart"/>
      <w:r w:rsidR="00384157" w:rsidRPr="00016B90">
        <w:rPr>
          <w:sz w:val="24"/>
        </w:rPr>
        <w:t>rasters</w:t>
      </w:r>
      <w:proofErr w:type="spellEnd"/>
      <w:r w:rsidRPr="00016B90">
        <w:rPr>
          <w:sz w:val="24"/>
        </w:rPr>
        <w:t xml:space="preserve">.  Open </w:t>
      </w:r>
      <w:r w:rsidR="00335263" w:rsidRPr="00016B90">
        <w:rPr>
          <w:sz w:val="24"/>
        </w:rPr>
        <w:t>the</w:t>
      </w:r>
      <w:r w:rsidRPr="00016B90">
        <w:rPr>
          <w:sz w:val="24"/>
        </w:rPr>
        <w:t xml:space="preserve"> </w:t>
      </w:r>
      <w:r w:rsidRPr="00016B90">
        <w:rPr>
          <w:i/>
          <w:sz w:val="24"/>
        </w:rPr>
        <w:t>Mosaic to New Raster</w:t>
      </w:r>
      <w:r w:rsidR="00335263" w:rsidRPr="00016B90">
        <w:rPr>
          <w:i/>
          <w:sz w:val="24"/>
        </w:rPr>
        <w:t xml:space="preserve"> </w:t>
      </w:r>
      <w:r w:rsidR="00335263" w:rsidRPr="00016B90">
        <w:rPr>
          <w:sz w:val="24"/>
        </w:rPr>
        <w:t>tool</w:t>
      </w:r>
      <w:r w:rsidR="00872A80" w:rsidRPr="00016B90">
        <w:rPr>
          <w:sz w:val="24"/>
        </w:rPr>
        <w:t xml:space="preserve"> (</w:t>
      </w:r>
      <w:r w:rsidR="00872A80" w:rsidRPr="00016B90">
        <w:rPr>
          <w:sz w:val="24"/>
        </w:rPr>
        <w:fldChar w:fldCharType="begin"/>
      </w:r>
      <w:r w:rsidR="00872A80" w:rsidRPr="00016B90">
        <w:rPr>
          <w:sz w:val="24"/>
        </w:rPr>
        <w:instrText xml:space="preserve"> REF _Ref487628133 \h </w:instrText>
      </w:r>
      <w:r w:rsidR="00016B90">
        <w:rPr>
          <w:sz w:val="24"/>
        </w:rPr>
        <w:instrText xml:space="preserve"> \* MERGEFORMAT </w:instrText>
      </w:r>
      <w:r w:rsidR="00872A80" w:rsidRPr="00016B90">
        <w:rPr>
          <w:sz w:val="24"/>
        </w:rPr>
      </w:r>
      <w:r w:rsidR="00872A80" w:rsidRPr="00016B90">
        <w:rPr>
          <w:sz w:val="24"/>
        </w:rPr>
        <w:fldChar w:fldCharType="separate"/>
      </w:r>
      <w:r w:rsidR="00B823F7" w:rsidRPr="00B823F7">
        <w:rPr>
          <w:sz w:val="24"/>
        </w:rPr>
        <w:t xml:space="preserve">Figure </w:t>
      </w:r>
      <w:r w:rsidR="00B823F7" w:rsidRPr="00B823F7">
        <w:rPr>
          <w:noProof/>
          <w:sz w:val="24"/>
        </w:rPr>
        <w:t>3</w:t>
      </w:r>
      <w:r w:rsidR="00872A80" w:rsidRPr="00016B90">
        <w:rPr>
          <w:sz w:val="24"/>
        </w:rPr>
        <w:fldChar w:fldCharType="end"/>
      </w:r>
      <w:del w:id="77" w:author="Jonathan Brooks" w:date="2018-09-18T08:25:00Z">
        <w:r w:rsidR="00872A80" w:rsidRPr="00016B90" w:rsidDel="00A4502F">
          <w:rPr>
            <w:sz w:val="24"/>
          </w:rPr>
          <w:delText>)</w:delText>
        </w:r>
        <w:r w:rsidR="00335263" w:rsidRPr="00016B90" w:rsidDel="00A4502F">
          <w:rPr>
            <w:sz w:val="24"/>
          </w:rPr>
          <w:delText>, and</w:delText>
        </w:r>
      </w:del>
      <w:ins w:id="78" w:author="Jonathan Brooks" w:date="2018-09-18T08:25:00Z">
        <w:r w:rsidR="00A4502F" w:rsidRPr="00016B90">
          <w:rPr>
            <w:sz w:val="24"/>
          </w:rPr>
          <w:t>) and</w:t>
        </w:r>
      </w:ins>
      <w:r w:rsidR="00335263" w:rsidRPr="00016B90">
        <w:rPr>
          <w:sz w:val="24"/>
        </w:rPr>
        <w:t xml:space="preserve"> i</w:t>
      </w:r>
      <w:r w:rsidRPr="00016B90">
        <w:rPr>
          <w:sz w:val="24"/>
        </w:rPr>
        <w:t xml:space="preserve">nput </w:t>
      </w:r>
      <w:r w:rsidR="00384157" w:rsidRPr="00016B90">
        <w:rPr>
          <w:sz w:val="24"/>
        </w:rPr>
        <w:t xml:space="preserve">the </w:t>
      </w:r>
      <w:r w:rsidRPr="00016B90">
        <w:rPr>
          <w:sz w:val="24"/>
        </w:rPr>
        <w:t>raster</w:t>
      </w:r>
      <w:r w:rsidR="00384157" w:rsidRPr="00016B90">
        <w:rPr>
          <w:sz w:val="24"/>
        </w:rPr>
        <w:t xml:space="preserve"> file</w:t>
      </w:r>
      <w:r w:rsidRPr="00016B90">
        <w:rPr>
          <w:sz w:val="24"/>
        </w:rPr>
        <w:t xml:space="preserve">s.  </w:t>
      </w:r>
      <w:r w:rsidR="00384157" w:rsidRPr="00016B90">
        <w:rPr>
          <w:sz w:val="24"/>
        </w:rPr>
        <w:t>Under the Output Location field, c</w:t>
      </w:r>
      <w:r w:rsidRPr="00016B90">
        <w:rPr>
          <w:sz w:val="24"/>
        </w:rPr>
        <w:t xml:space="preserve">hoose </w:t>
      </w:r>
      <w:r w:rsidR="00384157" w:rsidRPr="00016B90">
        <w:rPr>
          <w:sz w:val="24"/>
        </w:rPr>
        <w:t xml:space="preserve">the file </w:t>
      </w:r>
      <w:r w:rsidRPr="00016B90">
        <w:rPr>
          <w:sz w:val="24"/>
        </w:rPr>
        <w:t>path for</w:t>
      </w:r>
      <w:r w:rsidR="00384157" w:rsidRPr="00016B90">
        <w:rPr>
          <w:sz w:val="24"/>
        </w:rPr>
        <w:t xml:space="preserve"> your </w:t>
      </w:r>
      <w:r w:rsidRPr="00016B90">
        <w:rPr>
          <w:sz w:val="24"/>
        </w:rPr>
        <w:t xml:space="preserve">new file.  </w:t>
      </w:r>
      <w:r w:rsidR="00384157" w:rsidRPr="00016B90">
        <w:rPr>
          <w:sz w:val="24"/>
        </w:rPr>
        <w:t>Under the Raster Dataset Name with Extension field, enter the name of your new raster file</w:t>
      </w:r>
      <w:r w:rsidR="00384157" w:rsidRPr="00FB10D9">
        <w:t>*</w:t>
      </w:r>
      <w:r w:rsidR="00315A26" w:rsidRPr="00016B90">
        <w:rPr>
          <w:sz w:val="24"/>
        </w:rPr>
        <w:t xml:space="preserve">. </w:t>
      </w:r>
      <w:r w:rsidR="00D5241B" w:rsidRPr="00016B90">
        <w:rPr>
          <w:sz w:val="24"/>
        </w:rPr>
        <w:t xml:space="preserve"> </w:t>
      </w:r>
      <w:r w:rsidR="00315A26" w:rsidRPr="00016B90">
        <w:rPr>
          <w:sz w:val="24"/>
        </w:rPr>
        <w:t xml:space="preserve">For </w:t>
      </w:r>
      <w:r w:rsidRPr="00016B90">
        <w:rPr>
          <w:sz w:val="24"/>
        </w:rPr>
        <w:t xml:space="preserve">Pixel Type, </w:t>
      </w:r>
      <w:r w:rsidR="00315A26" w:rsidRPr="00016B90">
        <w:rPr>
          <w:sz w:val="24"/>
        </w:rPr>
        <w:t>select</w:t>
      </w:r>
      <w:r w:rsidRPr="00016B90">
        <w:rPr>
          <w:sz w:val="24"/>
        </w:rPr>
        <w:t xml:space="preserve"> </w:t>
      </w:r>
      <w:r w:rsidRPr="00FB10D9">
        <w:rPr>
          <w:b/>
          <w:sz w:val="24"/>
        </w:rPr>
        <w:t>32_BIT_FLOAT</w:t>
      </w:r>
      <w:r w:rsidRPr="00016B90">
        <w:rPr>
          <w:sz w:val="24"/>
        </w:rPr>
        <w:t xml:space="preserve">.  </w:t>
      </w:r>
      <w:proofErr w:type="spellStart"/>
      <w:r w:rsidRPr="00016B90">
        <w:rPr>
          <w:sz w:val="24"/>
        </w:rPr>
        <w:t>Cellsize</w:t>
      </w:r>
      <w:proofErr w:type="spellEnd"/>
      <w:r w:rsidRPr="00016B90">
        <w:rPr>
          <w:sz w:val="24"/>
        </w:rPr>
        <w:t xml:space="preserve"> </w:t>
      </w:r>
      <w:r w:rsidR="00315A26" w:rsidRPr="00016B90">
        <w:rPr>
          <w:sz w:val="24"/>
        </w:rPr>
        <w:t>should be</w:t>
      </w:r>
      <w:r w:rsidRPr="00016B90">
        <w:rPr>
          <w:sz w:val="24"/>
        </w:rPr>
        <w:t xml:space="preserve"> </w:t>
      </w:r>
      <w:r w:rsidRPr="00FB10D9">
        <w:rPr>
          <w:b/>
          <w:sz w:val="24"/>
        </w:rPr>
        <w:t>1</w:t>
      </w:r>
      <w:r w:rsidRPr="00016B90">
        <w:rPr>
          <w:sz w:val="24"/>
        </w:rPr>
        <w:t xml:space="preserve">.  Number of Bands </w:t>
      </w:r>
      <w:r w:rsidR="00315A26" w:rsidRPr="00016B90">
        <w:rPr>
          <w:sz w:val="24"/>
        </w:rPr>
        <w:t>should also be</w:t>
      </w:r>
      <w:r w:rsidRPr="00016B90">
        <w:rPr>
          <w:sz w:val="24"/>
        </w:rPr>
        <w:t xml:space="preserve"> </w:t>
      </w:r>
      <w:r w:rsidRPr="00FB10D9">
        <w:rPr>
          <w:b/>
          <w:sz w:val="24"/>
        </w:rPr>
        <w:t>1</w:t>
      </w:r>
      <w:r w:rsidRPr="00016B90">
        <w:rPr>
          <w:sz w:val="24"/>
        </w:rPr>
        <w:t>.</w:t>
      </w:r>
      <w:r w:rsidR="00016B90">
        <w:rPr>
          <w:sz w:val="24"/>
        </w:rPr>
        <w:t xml:space="preserve">  Press OK.</w:t>
      </w:r>
    </w:p>
    <w:p w14:paraId="0A7AC64A" w14:textId="77777777" w:rsidR="00315A26" w:rsidRDefault="00315A26" w:rsidP="000921A3">
      <w:pPr>
        <w:rPr>
          <w:i/>
        </w:rPr>
      </w:pPr>
      <w:r w:rsidRPr="00016B90">
        <w:t>*</w:t>
      </w:r>
      <w:r>
        <w:rPr>
          <w:i/>
        </w:rPr>
        <w:t>Note: Raster names cannot exceed 13 characters.  Do not begin</w:t>
      </w:r>
      <w:r w:rsidRPr="00315A26">
        <w:rPr>
          <w:i/>
        </w:rPr>
        <w:t xml:space="preserve"> with a number.  Do not use spaces.</w:t>
      </w:r>
    </w:p>
    <w:p w14:paraId="2315B6A3" w14:textId="77777777" w:rsidR="00016B90" w:rsidRPr="00315A26" w:rsidRDefault="00016B90" w:rsidP="000921A3">
      <w:pPr>
        <w:rPr>
          <w:i/>
        </w:rPr>
      </w:pPr>
    </w:p>
    <w:p w14:paraId="130C5612" w14:textId="77777777" w:rsidR="00872A80" w:rsidRDefault="00D5241B" w:rsidP="006A30FF">
      <w:pPr>
        <w:keepNext/>
        <w:spacing w:after="0"/>
        <w:ind w:left="-270"/>
        <w:jc w:val="center"/>
      </w:pPr>
      <w:r>
        <w:rPr>
          <w:noProof/>
        </w:rPr>
        <w:drawing>
          <wp:inline distT="0" distB="0" distL="0" distR="0" wp14:anchorId="0AE2C1DB" wp14:editId="3833B777">
            <wp:extent cx="6327505" cy="3474720"/>
            <wp:effectExtent l="19050" t="19050" r="1651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327505" cy="3474720"/>
                    </a:xfrm>
                    <a:prstGeom prst="rect">
                      <a:avLst/>
                    </a:prstGeom>
                    <a:ln>
                      <a:solidFill>
                        <a:schemeClr val="tx1"/>
                      </a:solidFill>
                    </a:ln>
                  </pic:spPr>
                </pic:pic>
              </a:graphicData>
            </a:graphic>
          </wp:inline>
        </w:drawing>
      </w:r>
    </w:p>
    <w:p w14:paraId="5B4EB59F" w14:textId="6C0FB184" w:rsidR="00D5241B" w:rsidRPr="00016B90" w:rsidRDefault="00872A80" w:rsidP="00315A26">
      <w:pPr>
        <w:pStyle w:val="Caption"/>
        <w:jc w:val="center"/>
        <w:rPr>
          <w:sz w:val="22"/>
        </w:rPr>
      </w:pPr>
      <w:bookmarkStart w:id="79" w:name="_Ref487628133"/>
      <w:bookmarkStart w:id="80" w:name="_Toc505343676"/>
      <w:r w:rsidRPr="00016B90">
        <w:rPr>
          <w:sz w:val="22"/>
        </w:rPr>
        <w:t xml:space="preserve">Figure </w:t>
      </w:r>
      <w:r w:rsidR="00B5499D" w:rsidRPr="00016B90">
        <w:rPr>
          <w:sz w:val="22"/>
        </w:rPr>
        <w:fldChar w:fldCharType="begin"/>
      </w:r>
      <w:r w:rsidR="00B5499D" w:rsidRPr="00016B90">
        <w:rPr>
          <w:sz w:val="22"/>
        </w:rPr>
        <w:instrText xml:space="preserve"> SEQ Figure \* ARABIC </w:instrText>
      </w:r>
      <w:r w:rsidR="00B5499D" w:rsidRPr="00016B90">
        <w:rPr>
          <w:sz w:val="22"/>
        </w:rPr>
        <w:fldChar w:fldCharType="separate"/>
      </w:r>
      <w:r w:rsidR="00B823F7">
        <w:rPr>
          <w:noProof/>
          <w:sz w:val="22"/>
        </w:rPr>
        <w:t>3</w:t>
      </w:r>
      <w:r w:rsidR="00B5499D" w:rsidRPr="00016B90">
        <w:rPr>
          <w:noProof/>
          <w:sz w:val="22"/>
        </w:rPr>
        <w:fldChar w:fldCharType="end"/>
      </w:r>
      <w:bookmarkEnd w:id="79"/>
      <w:r w:rsidRPr="00016B90">
        <w:rPr>
          <w:sz w:val="22"/>
        </w:rPr>
        <w:t>.</w:t>
      </w:r>
      <w:r w:rsidR="00016B90">
        <w:rPr>
          <w:sz w:val="22"/>
        </w:rPr>
        <w:t xml:space="preserve"> </w:t>
      </w:r>
      <w:r w:rsidRPr="00016B90">
        <w:rPr>
          <w:sz w:val="22"/>
        </w:rPr>
        <w:t xml:space="preserve"> </w:t>
      </w:r>
      <w:r w:rsidRPr="00016B90">
        <w:rPr>
          <w:b w:val="0"/>
          <w:sz w:val="22"/>
        </w:rPr>
        <w:t>Mosaic to New Raster tool</w:t>
      </w:r>
      <w:bookmarkEnd w:id="80"/>
    </w:p>
    <w:p w14:paraId="759A80BB" w14:textId="77777777" w:rsidR="00A06A28" w:rsidRDefault="00A06A28" w:rsidP="000921A3"/>
    <w:p w14:paraId="43497C52" w14:textId="77777777" w:rsidR="00083813" w:rsidRDefault="00083813" w:rsidP="000921A3"/>
    <w:p w14:paraId="75332F53" w14:textId="77777777" w:rsidR="00083813" w:rsidRDefault="00083813" w:rsidP="000921A3"/>
    <w:p w14:paraId="47AB85AD" w14:textId="77777777" w:rsidR="00083813" w:rsidRDefault="00083813" w:rsidP="000921A3"/>
    <w:p w14:paraId="5DEA70AC" w14:textId="77777777" w:rsidR="00083813" w:rsidRDefault="00016B90" w:rsidP="00016B90">
      <w:pPr>
        <w:pStyle w:val="Heading1"/>
      </w:pPr>
      <w:r>
        <w:t>Create a Digital Elevation Model (DEM)</w:t>
      </w:r>
    </w:p>
    <w:p w14:paraId="05F16E73" w14:textId="77777777" w:rsidR="00083813" w:rsidRDefault="00083813" w:rsidP="00016B90">
      <w:pPr>
        <w:spacing w:after="0"/>
      </w:pPr>
    </w:p>
    <w:p w14:paraId="1A26DDD6" w14:textId="77777777" w:rsidR="00A06A28" w:rsidRPr="00016B90" w:rsidRDefault="00A06A28" w:rsidP="000921A3">
      <w:pPr>
        <w:rPr>
          <w:b/>
          <w:sz w:val="24"/>
        </w:rPr>
      </w:pPr>
      <w:r w:rsidRPr="00016B90">
        <w:rPr>
          <w:b/>
          <w:sz w:val="24"/>
        </w:rPr>
        <w:t>If only LAS files are available:</w:t>
      </w:r>
    </w:p>
    <w:p w14:paraId="60192D16" w14:textId="77777777" w:rsidR="00335263" w:rsidRDefault="0041254D" w:rsidP="000921A3">
      <w:pPr>
        <w:rPr>
          <w:sz w:val="24"/>
        </w:rPr>
      </w:pPr>
      <w:r w:rsidRPr="00016B90">
        <w:rPr>
          <w:sz w:val="24"/>
        </w:rPr>
        <w:t>In ArcCatalog, create a New LAS Dataset</w:t>
      </w:r>
      <w:r w:rsidR="00096827" w:rsidRPr="00016B90">
        <w:rPr>
          <w:sz w:val="24"/>
        </w:rPr>
        <w:t xml:space="preserve"> (</w:t>
      </w:r>
      <w:r w:rsidR="00E30707">
        <w:rPr>
          <w:sz w:val="24"/>
        </w:rPr>
        <w:t>Figure 4</w:t>
      </w:r>
      <w:r w:rsidR="00096827" w:rsidRPr="00016B90">
        <w:rPr>
          <w:sz w:val="24"/>
        </w:rPr>
        <w:t>)</w:t>
      </w:r>
      <w:r w:rsidRPr="00016B90">
        <w:rPr>
          <w:sz w:val="24"/>
        </w:rPr>
        <w:t xml:space="preserve">. </w:t>
      </w:r>
    </w:p>
    <w:p w14:paraId="40E396BC" w14:textId="77777777" w:rsidR="006A30FF" w:rsidRDefault="006A30FF" w:rsidP="000921A3">
      <w:pPr>
        <w:rPr>
          <w:sz w:val="24"/>
        </w:rPr>
      </w:pPr>
    </w:p>
    <w:p w14:paraId="761A79CB" w14:textId="77777777" w:rsidR="006A30FF" w:rsidRDefault="006A30FF" w:rsidP="006A30FF">
      <w:pPr>
        <w:spacing w:after="0"/>
        <w:jc w:val="center"/>
        <w:rPr>
          <w:sz w:val="24"/>
        </w:rPr>
      </w:pPr>
      <w:r>
        <w:rPr>
          <w:noProof/>
        </w:rPr>
        <w:drawing>
          <wp:inline distT="0" distB="0" distL="0" distR="0" wp14:anchorId="33121FF5" wp14:editId="5960B7AB">
            <wp:extent cx="3119729" cy="4389120"/>
            <wp:effectExtent l="19050" t="19050" r="2413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6458"/>
                    <a:stretch/>
                  </pic:blipFill>
                  <pic:spPr bwMode="auto">
                    <a:xfrm>
                      <a:off x="0" y="0"/>
                      <a:ext cx="3119729" cy="43891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BF563B" w14:textId="7D4C28C7" w:rsidR="006A30FF" w:rsidRPr="006A30FF" w:rsidRDefault="006A30FF" w:rsidP="006A30FF">
      <w:pPr>
        <w:pStyle w:val="Caption"/>
        <w:jc w:val="center"/>
        <w:rPr>
          <w:sz w:val="22"/>
        </w:rPr>
      </w:pPr>
      <w:r w:rsidRPr="006A30FF">
        <w:rPr>
          <w:sz w:val="22"/>
        </w:rPr>
        <w:t xml:space="preserve">Figure </w:t>
      </w:r>
      <w:r w:rsidRPr="006A30FF">
        <w:rPr>
          <w:sz w:val="22"/>
        </w:rPr>
        <w:fldChar w:fldCharType="begin"/>
      </w:r>
      <w:r w:rsidRPr="006A30FF">
        <w:rPr>
          <w:sz w:val="22"/>
        </w:rPr>
        <w:instrText xml:space="preserve"> SEQ Figure \* ARABIC </w:instrText>
      </w:r>
      <w:r w:rsidRPr="006A30FF">
        <w:rPr>
          <w:sz w:val="22"/>
        </w:rPr>
        <w:fldChar w:fldCharType="separate"/>
      </w:r>
      <w:r w:rsidR="00B823F7">
        <w:rPr>
          <w:noProof/>
          <w:sz w:val="22"/>
        </w:rPr>
        <w:t>4</w:t>
      </w:r>
      <w:r w:rsidRPr="006A30FF">
        <w:rPr>
          <w:noProof/>
          <w:sz w:val="22"/>
        </w:rPr>
        <w:fldChar w:fldCharType="end"/>
      </w:r>
      <w:r w:rsidRPr="006A30FF">
        <w:rPr>
          <w:sz w:val="22"/>
        </w:rPr>
        <w:t>.</w:t>
      </w:r>
      <w:r w:rsidR="00CB3E85">
        <w:rPr>
          <w:sz w:val="22"/>
        </w:rPr>
        <w:t xml:space="preserve"> </w:t>
      </w:r>
      <w:r w:rsidRPr="006A30FF">
        <w:rPr>
          <w:sz w:val="22"/>
        </w:rPr>
        <w:t xml:space="preserve"> </w:t>
      </w:r>
      <w:r>
        <w:rPr>
          <w:b w:val="0"/>
          <w:sz w:val="22"/>
        </w:rPr>
        <w:t>Create</w:t>
      </w:r>
      <w:r w:rsidRPr="006A30FF">
        <w:rPr>
          <w:b w:val="0"/>
          <w:sz w:val="22"/>
        </w:rPr>
        <w:t xml:space="preserve"> a new LAS Dataset</w:t>
      </w:r>
    </w:p>
    <w:p w14:paraId="775C0E71" w14:textId="77777777" w:rsidR="006A30FF" w:rsidRPr="00016B90" w:rsidRDefault="006A30FF" w:rsidP="000921A3">
      <w:pPr>
        <w:rPr>
          <w:sz w:val="24"/>
        </w:rPr>
      </w:pPr>
    </w:p>
    <w:p w14:paraId="21A2EC61" w14:textId="77777777" w:rsidR="006A30FF" w:rsidRDefault="006A30FF" w:rsidP="000921A3">
      <w:pPr>
        <w:rPr>
          <w:sz w:val="24"/>
        </w:rPr>
      </w:pPr>
    </w:p>
    <w:p w14:paraId="02530B4D" w14:textId="77777777" w:rsidR="006A30FF" w:rsidRDefault="006A30FF" w:rsidP="000921A3">
      <w:pPr>
        <w:rPr>
          <w:sz w:val="24"/>
        </w:rPr>
      </w:pPr>
    </w:p>
    <w:p w14:paraId="46E53614" w14:textId="77777777" w:rsidR="006A30FF" w:rsidRDefault="006A30FF" w:rsidP="000921A3">
      <w:pPr>
        <w:rPr>
          <w:sz w:val="24"/>
        </w:rPr>
      </w:pPr>
    </w:p>
    <w:p w14:paraId="62588471" w14:textId="77777777" w:rsidR="006A30FF" w:rsidRDefault="006A30FF" w:rsidP="000921A3">
      <w:pPr>
        <w:rPr>
          <w:sz w:val="24"/>
        </w:rPr>
      </w:pPr>
    </w:p>
    <w:p w14:paraId="78DDD876" w14:textId="606A5025" w:rsidR="008248A1" w:rsidRPr="00016B90" w:rsidRDefault="006A30FF" w:rsidP="000921A3">
      <w:pPr>
        <w:rPr>
          <w:sz w:val="24"/>
        </w:rPr>
      </w:pPr>
      <w:r>
        <w:rPr>
          <w:noProof/>
        </w:rPr>
        <w:drawing>
          <wp:anchor distT="0" distB="0" distL="114300" distR="114300" simplePos="0" relativeHeight="251659264" behindDoc="1" locked="0" layoutInCell="1" allowOverlap="1" wp14:anchorId="6E7307C4" wp14:editId="4DFDD294">
            <wp:simplePos x="0" y="0"/>
            <wp:positionH relativeFrom="column">
              <wp:posOffset>244017</wp:posOffset>
            </wp:positionH>
            <wp:positionV relativeFrom="paragraph">
              <wp:posOffset>692785</wp:posOffset>
            </wp:positionV>
            <wp:extent cx="5493759" cy="4754880"/>
            <wp:effectExtent l="19050" t="19050" r="12065" b="266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3759"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1254D" w:rsidRPr="00016B90">
        <w:rPr>
          <w:sz w:val="24"/>
        </w:rPr>
        <w:t xml:space="preserve">Double click on </w:t>
      </w:r>
      <w:r w:rsidR="00016B90">
        <w:rPr>
          <w:sz w:val="24"/>
        </w:rPr>
        <w:t xml:space="preserve">the </w:t>
      </w:r>
      <w:r w:rsidR="0041254D" w:rsidRPr="00016B90">
        <w:rPr>
          <w:sz w:val="24"/>
        </w:rPr>
        <w:t xml:space="preserve">LAS Dataset to open </w:t>
      </w:r>
      <w:r w:rsidR="00335263" w:rsidRPr="00016B90">
        <w:rPr>
          <w:sz w:val="24"/>
        </w:rPr>
        <w:t xml:space="preserve">the </w:t>
      </w:r>
      <w:r w:rsidR="00335263" w:rsidRPr="006A30FF">
        <w:rPr>
          <w:i/>
          <w:sz w:val="24"/>
        </w:rPr>
        <w:t>LAS Dataset Properties</w:t>
      </w:r>
      <w:r w:rsidR="00335263" w:rsidRPr="00016B90">
        <w:rPr>
          <w:sz w:val="24"/>
        </w:rPr>
        <w:t xml:space="preserve"> dialog box</w:t>
      </w:r>
      <w:r w:rsidR="0041254D" w:rsidRPr="00016B90">
        <w:rPr>
          <w:sz w:val="24"/>
        </w:rPr>
        <w:t xml:space="preserve">. </w:t>
      </w:r>
      <w:r w:rsidR="001515F4" w:rsidRPr="00016B90">
        <w:rPr>
          <w:sz w:val="24"/>
        </w:rPr>
        <w:t xml:space="preserve"> </w:t>
      </w:r>
      <w:r w:rsidR="00335263" w:rsidRPr="00016B90">
        <w:rPr>
          <w:sz w:val="24"/>
        </w:rPr>
        <w:t xml:space="preserve">Navigate to </w:t>
      </w:r>
      <w:r w:rsidR="0041254D" w:rsidRPr="00016B90">
        <w:rPr>
          <w:sz w:val="24"/>
        </w:rPr>
        <w:t xml:space="preserve">the </w:t>
      </w:r>
      <w:r w:rsidR="0041254D" w:rsidRPr="006A30FF">
        <w:rPr>
          <w:i/>
          <w:sz w:val="24"/>
        </w:rPr>
        <w:t>LAS Files</w:t>
      </w:r>
      <w:r w:rsidR="0041254D" w:rsidRPr="00016B90">
        <w:rPr>
          <w:sz w:val="24"/>
        </w:rPr>
        <w:t xml:space="preserve"> </w:t>
      </w:r>
      <w:del w:id="81" w:author="Jonathan Brooks" w:date="2018-09-18T08:38:00Z">
        <w:r w:rsidR="0041254D" w:rsidRPr="00016B90" w:rsidDel="00DD002B">
          <w:rPr>
            <w:sz w:val="24"/>
          </w:rPr>
          <w:delText>tab,</w:delText>
        </w:r>
        <w:r w:rsidR="00335263" w:rsidRPr="00016B90" w:rsidDel="00DD002B">
          <w:rPr>
            <w:sz w:val="24"/>
          </w:rPr>
          <w:delText xml:space="preserve"> and</w:delText>
        </w:r>
      </w:del>
      <w:ins w:id="82" w:author="Jonathan Brooks" w:date="2018-09-18T08:38:00Z">
        <w:r w:rsidR="00DD002B" w:rsidRPr="00016B90">
          <w:rPr>
            <w:sz w:val="24"/>
          </w:rPr>
          <w:t>tab and</w:t>
        </w:r>
      </w:ins>
      <w:r w:rsidR="00DF32D7" w:rsidRPr="00016B90">
        <w:rPr>
          <w:sz w:val="24"/>
        </w:rPr>
        <w:t xml:space="preserve"> add </w:t>
      </w:r>
      <w:r w:rsidR="0041254D" w:rsidRPr="00016B90">
        <w:rPr>
          <w:sz w:val="24"/>
        </w:rPr>
        <w:t>the downloaded LAS files</w:t>
      </w:r>
      <w:r w:rsidR="00096827" w:rsidRPr="00016B90">
        <w:rPr>
          <w:sz w:val="24"/>
        </w:rPr>
        <w:t xml:space="preserve"> (</w:t>
      </w:r>
      <w:r w:rsidR="00096827" w:rsidRPr="00016B90">
        <w:rPr>
          <w:sz w:val="24"/>
        </w:rPr>
        <w:fldChar w:fldCharType="begin"/>
      </w:r>
      <w:r w:rsidR="00096827" w:rsidRPr="00016B90">
        <w:rPr>
          <w:sz w:val="24"/>
        </w:rPr>
        <w:instrText xml:space="preserve"> REF _Ref487629530 \h </w:instrText>
      </w:r>
      <w:r w:rsidR="00016B90">
        <w:rPr>
          <w:sz w:val="24"/>
        </w:rPr>
        <w:instrText xml:space="preserve"> \* MERGEFORMAT </w:instrText>
      </w:r>
      <w:r w:rsidR="00096827" w:rsidRPr="00016B90">
        <w:rPr>
          <w:sz w:val="24"/>
        </w:rPr>
      </w:r>
      <w:r w:rsidR="00096827" w:rsidRPr="00016B90">
        <w:rPr>
          <w:sz w:val="24"/>
        </w:rPr>
        <w:fldChar w:fldCharType="separate"/>
      </w:r>
      <w:r w:rsidR="00B823F7" w:rsidRPr="00B823F7">
        <w:rPr>
          <w:sz w:val="24"/>
        </w:rPr>
        <w:t xml:space="preserve">Figure </w:t>
      </w:r>
      <w:r w:rsidR="00B823F7" w:rsidRPr="00B823F7">
        <w:rPr>
          <w:noProof/>
          <w:sz w:val="24"/>
        </w:rPr>
        <w:t>5</w:t>
      </w:r>
      <w:r w:rsidR="00096827" w:rsidRPr="00016B90">
        <w:rPr>
          <w:sz w:val="24"/>
        </w:rPr>
        <w:fldChar w:fldCharType="end"/>
      </w:r>
      <w:r w:rsidR="00096827" w:rsidRPr="00016B90">
        <w:rPr>
          <w:sz w:val="24"/>
        </w:rPr>
        <w:t>)</w:t>
      </w:r>
      <w:r w:rsidR="0041254D" w:rsidRPr="00016B90">
        <w:rPr>
          <w:sz w:val="24"/>
        </w:rPr>
        <w:t xml:space="preserve">.  </w:t>
      </w:r>
    </w:p>
    <w:p w14:paraId="71C618E8" w14:textId="77777777" w:rsidR="00AD4162" w:rsidRDefault="006A30FF" w:rsidP="000921A3">
      <w:r>
        <w:rPr>
          <w:noProof/>
        </w:rPr>
        <mc:AlternateContent>
          <mc:Choice Requires="wps">
            <w:drawing>
              <wp:anchor distT="0" distB="0" distL="114300" distR="114300" simplePos="0" relativeHeight="251660288" behindDoc="0" locked="0" layoutInCell="1" allowOverlap="1" wp14:anchorId="1D8452A8" wp14:editId="7863B72B">
                <wp:simplePos x="0" y="0"/>
                <wp:positionH relativeFrom="column">
                  <wp:posOffset>1398624</wp:posOffset>
                </wp:positionH>
                <wp:positionV relativeFrom="paragraph">
                  <wp:posOffset>4976834</wp:posOffset>
                </wp:positionV>
                <wp:extent cx="3059430"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a:effectLst/>
                      </wps:spPr>
                      <wps:txbx>
                        <w:txbxContent>
                          <w:p w14:paraId="7164BC81" w14:textId="0958C87D" w:rsidR="00D72DAE" w:rsidRPr="006A30FF" w:rsidRDefault="00D72DAE" w:rsidP="00315A26">
                            <w:pPr>
                              <w:pStyle w:val="Caption"/>
                              <w:jc w:val="center"/>
                              <w:rPr>
                                <w:noProof/>
                                <w:sz w:val="22"/>
                              </w:rPr>
                            </w:pPr>
                            <w:bookmarkStart w:id="83" w:name="_Ref487629530"/>
                            <w:bookmarkStart w:id="84" w:name="_Toc505343678"/>
                            <w:bookmarkStart w:id="85" w:name="_Toc506305581"/>
                            <w:r w:rsidRPr="006A30FF">
                              <w:rPr>
                                <w:sz w:val="22"/>
                              </w:rPr>
                              <w:t xml:space="preserve">Figure </w:t>
                            </w:r>
                            <w:r w:rsidRPr="006A30FF">
                              <w:rPr>
                                <w:sz w:val="22"/>
                              </w:rPr>
                              <w:fldChar w:fldCharType="begin"/>
                            </w:r>
                            <w:r w:rsidRPr="006A30FF">
                              <w:rPr>
                                <w:sz w:val="22"/>
                              </w:rPr>
                              <w:instrText xml:space="preserve"> SEQ Figure \* ARABIC </w:instrText>
                            </w:r>
                            <w:r w:rsidRPr="006A30FF">
                              <w:rPr>
                                <w:sz w:val="22"/>
                              </w:rPr>
                              <w:fldChar w:fldCharType="separate"/>
                            </w:r>
                            <w:r>
                              <w:rPr>
                                <w:noProof/>
                                <w:sz w:val="22"/>
                              </w:rPr>
                              <w:t>5</w:t>
                            </w:r>
                            <w:r w:rsidRPr="006A30FF">
                              <w:rPr>
                                <w:noProof/>
                                <w:sz w:val="22"/>
                              </w:rPr>
                              <w:fldChar w:fldCharType="end"/>
                            </w:r>
                            <w:bookmarkEnd w:id="83"/>
                            <w:r w:rsidRPr="006A30FF">
                              <w:rPr>
                                <w:sz w:val="22"/>
                              </w:rPr>
                              <w:t>.</w:t>
                            </w:r>
                            <w:r>
                              <w:rPr>
                                <w:sz w:val="22"/>
                              </w:rPr>
                              <w:t xml:space="preserve"> </w:t>
                            </w:r>
                            <w:r w:rsidRPr="006A30FF">
                              <w:rPr>
                                <w:sz w:val="22"/>
                              </w:rPr>
                              <w:t xml:space="preserve"> </w:t>
                            </w:r>
                            <w:r w:rsidRPr="006A30FF">
                              <w:rPr>
                                <w:b w:val="0"/>
                                <w:sz w:val="22"/>
                              </w:rPr>
                              <w:t xml:space="preserve">Add LAS files to </w:t>
                            </w:r>
                            <w:r>
                              <w:rPr>
                                <w:b w:val="0"/>
                                <w:sz w:val="22"/>
                              </w:rPr>
                              <w:t xml:space="preserve">the </w:t>
                            </w:r>
                            <w:r w:rsidRPr="006A30FF">
                              <w:rPr>
                                <w:b w:val="0"/>
                                <w:sz w:val="22"/>
                              </w:rPr>
                              <w:t>dataset</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452A8" id="Text Box 17" o:spid="_x0000_s1031" type="#_x0000_t202" style="position:absolute;margin-left:110.15pt;margin-top:391.9pt;width:240.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" stroked="f">
                <v:textbox style="mso-fit-shape-to-text:t" inset="0,0,0,0">
                  <w:txbxContent>
                    <w:p w14:paraId="7164BC81" w14:textId="0958C87D" w:rsidR="00D72DAE" w:rsidRPr="006A30FF" w:rsidRDefault="00D72DAE" w:rsidP="00315A26">
                      <w:pPr>
                        <w:pStyle w:val="Caption"/>
                        <w:jc w:val="center"/>
                        <w:rPr>
                          <w:noProof/>
                          <w:sz w:val="22"/>
                        </w:rPr>
                      </w:pPr>
                      <w:bookmarkStart w:id="86" w:name="_Ref487629530"/>
                      <w:bookmarkStart w:id="87" w:name="_Toc505343678"/>
                      <w:bookmarkStart w:id="88" w:name="_Toc506305581"/>
                      <w:r w:rsidRPr="006A30FF">
                        <w:rPr>
                          <w:sz w:val="22"/>
                        </w:rPr>
                        <w:t xml:space="preserve">Figure </w:t>
                      </w:r>
                      <w:r w:rsidRPr="006A30FF">
                        <w:rPr>
                          <w:sz w:val="22"/>
                        </w:rPr>
                        <w:fldChar w:fldCharType="begin"/>
                      </w:r>
                      <w:r w:rsidRPr="006A30FF">
                        <w:rPr>
                          <w:sz w:val="22"/>
                        </w:rPr>
                        <w:instrText xml:space="preserve"> SEQ Figure \* ARABIC </w:instrText>
                      </w:r>
                      <w:r w:rsidRPr="006A30FF">
                        <w:rPr>
                          <w:sz w:val="22"/>
                        </w:rPr>
                        <w:fldChar w:fldCharType="separate"/>
                      </w:r>
                      <w:r>
                        <w:rPr>
                          <w:noProof/>
                          <w:sz w:val="22"/>
                        </w:rPr>
                        <w:t>5</w:t>
                      </w:r>
                      <w:r w:rsidRPr="006A30FF">
                        <w:rPr>
                          <w:noProof/>
                          <w:sz w:val="22"/>
                        </w:rPr>
                        <w:fldChar w:fldCharType="end"/>
                      </w:r>
                      <w:bookmarkEnd w:id="86"/>
                      <w:r w:rsidRPr="006A30FF">
                        <w:rPr>
                          <w:sz w:val="22"/>
                        </w:rPr>
                        <w:t>.</w:t>
                      </w:r>
                      <w:r>
                        <w:rPr>
                          <w:sz w:val="22"/>
                        </w:rPr>
                        <w:t xml:space="preserve"> </w:t>
                      </w:r>
                      <w:r w:rsidRPr="006A30FF">
                        <w:rPr>
                          <w:sz w:val="22"/>
                        </w:rPr>
                        <w:t xml:space="preserve"> </w:t>
                      </w:r>
                      <w:r w:rsidRPr="006A30FF">
                        <w:rPr>
                          <w:b w:val="0"/>
                          <w:sz w:val="22"/>
                        </w:rPr>
                        <w:t xml:space="preserve">Add LAS files to </w:t>
                      </w:r>
                      <w:r>
                        <w:rPr>
                          <w:b w:val="0"/>
                          <w:sz w:val="22"/>
                        </w:rPr>
                        <w:t xml:space="preserve">the </w:t>
                      </w:r>
                      <w:r w:rsidRPr="006A30FF">
                        <w:rPr>
                          <w:b w:val="0"/>
                          <w:sz w:val="22"/>
                        </w:rPr>
                        <w:t>dataset</w:t>
                      </w:r>
                      <w:bookmarkEnd w:id="87"/>
                      <w:bookmarkEnd w:id="88"/>
                    </w:p>
                  </w:txbxContent>
                </v:textbox>
                <w10:wrap type="through"/>
              </v:shape>
            </w:pict>
          </mc:Fallback>
        </mc:AlternateContent>
      </w:r>
    </w:p>
    <w:p w14:paraId="57B667CD" w14:textId="77777777" w:rsidR="006A30FF" w:rsidRDefault="006A30FF"/>
    <w:p w14:paraId="0BB9167E" w14:textId="77777777" w:rsidR="006A30FF" w:rsidRDefault="006A30FF">
      <w:r w:rsidRPr="00016B90">
        <w:rPr>
          <w:sz w:val="24"/>
        </w:rPr>
        <w:t xml:space="preserve">Then, navigate to the </w:t>
      </w:r>
      <w:r w:rsidRPr="006A30FF">
        <w:rPr>
          <w:i/>
          <w:sz w:val="24"/>
        </w:rPr>
        <w:t>Statistics</w:t>
      </w:r>
      <w:r w:rsidRPr="00016B90">
        <w:rPr>
          <w:sz w:val="24"/>
        </w:rPr>
        <w:t xml:space="preserve"> tab.</w:t>
      </w:r>
      <w:r>
        <w:rPr>
          <w:sz w:val="24"/>
        </w:rPr>
        <w:t xml:space="preserve"> </w:t>
      </w:r>
      <w:r w:rsidRPr="00016B90">
        <w:rPr>
          <w:sz w:val="24"/>
        </w:rPr>
        <w:t xml:space="preserve"> </w:t>
      </w:r>
      <w:r>
        <w:rPr>
          <w:sz w:val="24"/>
        </w:rPr>
        <w:t>Click</w:t>
      </w:r>
      <w:r w:rsidRPr="00016B90">
        <w:rPr>
          <w:sz w:val="24"/>
        </w:rPr>
        <w:t xml:space="preserve"> </w:t>
      </w:r>
      <w:r w:rsidRPr="006A30FF">
        <w:rPr>
          <w:i/>
          <w:sz w:val="24"/>
        </w:rPr>
        <w:t>Calculate</w:t>
      </w:r>
      <w:r w:rsidRPr="00016B90">
        <w:rPr>
          <w:sz w:val="24"/>
        </w:rPr>
        <w:t xml:space="preserve">. </w:t>
      </w:r>
      <w:r>
        <w:rPr>
          <w:sz w:val="24"/>
        </w:rPr>
        <w:t xml:space="preserve"> </w:t>
      </w:r>
      <w:r w:rsidRPr="00016B90">
        <w:rPr>
          <w:sz w:val="24"/>
        </w:rPr>
        <w:t>Press OK to close the dialog box.</w:t>
      </w:r>
    </w:p>
    <w:p w14:paraId="56A08C48" w14:textId="77777777" w:rsidR="006A30FF" w:rsidRDefault="006A30FF"/>
    <w:p w14:paraId="68327BF2" w14:textId="77777777" w:rsidR="006A30FF" w:rsidRDefault="006A30FF"/>
    <w:p w14:paraId="73C9F24A" w14:textId="77777777" w:rsidR="006A30FF" w:rsidRDefault="006A30FF"/>
    <w:p w14:paraId="2560F8FF" w14:textId="77777777" w:rsidR="006A30FF" w:rsidRDefault="006A30FF"/>
    <w:p w14:paraId="143D08B6" w14:textId="77777777" w:rsidR="006A30FF" w:rsidRDefault="006A30FF">
      <w:pPr>
        <w:rPr>
          <w:sz w:val="24"/>
        </w:rPr>
      </w:pPr>
    </w:p>
    <w:commentRangeStart w:id="89"/>
    <w:p w14:paraId="0483D8D5" w14:textId="0CD8F2B0" w:rsidR="009E5FE6" w:rsidRPr="006A30FF" w:rsidRDefault="00C84882">
      <w:pPr>
        <w:rPr>
          <w:sz w:val="24"/>
        </w:rPr>
      </w:pPr>
      <w:r>
        <w:fldChar w:fldCharType="begin"/>
      </w:r>
      <w:ins w:id="90" w:author="Ryan Wortmann" w:date="2018-09-26T16:18:00Z">
        <w:r w:rsidR="000067AE">
          <w:instrText>HYPERLINK "http://pro.arcgis.com/en/pro-app/help/data/las-dataset/create-a-las-datasets.htm"</w:instrText>
        </w:r>
      </w:ins>
      <w:del w:id="91" w:author="Ryan Wortmann" w:date="2018-09-26T16:18:00Z">
        <w:r w:rsidDel="000067AE">
          <w:delInstrText xml:space="preserve"> HYPERLINK "https://missouriconservation.sharepoint.com/:b:/r/sites/gis/Shared%20Documents/GIS%20Quick%20Tips/GISQuickTip_CreateGBD.pdf?csf=1&amp;e=touXX4" </w:delInstrText>
        </w:r>
      </w:del>
      <w:r>
        <w:fldChar w:fldCharType="separate"/>
      </w:r>
      <w:r w:rsidR="009E5FE6" w:rsidRPr="006A30FF">
        <w:rPr>
          <w:rStyle w:val="Hyperlink"/>
          <w:sz w:val="24"/>
        </w:rPr>
        <w:t>Add</w:t>
      </w:r>
      <w:r w:rsidR="00DF32D7" w:rsidRPr="006A30FF">
        <w:rPr>
          <w:rStyle w:val="Hyperlink"/>
          <w:sz w:val="24"/>
        </w:rPr>
        <w:t xml:space="preserve"> the</w:t>
      </w:r>
      <w:r w:rsidR="009E5FE6" w:rsidRPr="006A30FF">
        <w:rPr>
          <w:rStyle w:val="Hyperlink"/>
          <w:sz w:val="24"/>
        </w:rPr>
        <w:t xml:space="preserve"> LAS Dataset to the </w:t>
      </w:r>
      <w:r w:rsidR="00DF32D7" w:rsidRPr="006A30FF">
        <w:rPr>
          <w:rStyle w:val="Hyperlink"/>
          <w:sz w:val="24"/>
        </w:rPr>
        <w:t>workspace</w:t>
      </w:r>
      <w:r>
        <w:rPr>
          <w:rStyle w:val="Hyperlink"/>
          <w:sz w:val="24"/>
        </w:rPr>
        <w:fldChar w:fldCharType="end"/>
      </w:r>
      <w:commentRangeEnd w:id="89"/>
      <w:r w:rsidR="00153B49">
        <w:rPr>
          <w:rStyle w:val="CommentReference"/>
        </w:rPr>
        <w:commentReference w:id="89"/>
      </w:r>
      <w:r w:rsidR="009E5FE6" w:rsidRPr="006A30FF">
        <w:rPr>
          <w:sz w:val="24"/>
        </w:rPr>
        <w:t xml:space="preserve">.  Right click </w:t>
      </w:r>
      <w:r w:rsidR="00DF32D7" w:rsidRPr="006A30FF">
        <w:rPr>
          <w:sz w:val="24"/>
        </w:rPr>
        <w:t xml:space="preserve">on the LAS layer </w:t>
      </w:r>
      <w:r w:rsidR="009E5FE6" w:rsidRPr="006A30FF">
        <w:rPr>
          <w:sz w:val="24"/>
        </w:rPr>
        <w:t xml:space="preserve">to open </w:t>
      </w:r>
      <w:r w:rsidR="00DF32D7" w:rsidRPr="006A30FF">
        <w:rPr>
          <w:sz w:val="24"/>
        </w:rPr>
        <w:t xml:space="preserve">the </w:t>
      </w:r>
      <w:r w:rsidR="009E5FE6" w:rsidRPr="006A30FF">
        <w:rPr>
          <w:i/>
          <w:sz w:val="24"/>
        </w:rPr>
        <w:t>Layer Properties</w:t>
      </w:r>
      <w:r w:rsidR="00DF32D7" w:rsidRPr="006A30FF">
        <w:rPr>
          <w:sz w:val="24"/>
        </w:rPr>
        <w:t xml:space="preserve"> dialog box</w:t>
      </w:r>
      <w:r w:rsidR="009E5FE6" w:rsidRPr="006A30FF">
        <w:rPr>
          <w:sz w:val="24"/>
        </w:rPr>
        <w:t>.</w:t>
      </w:r>
      <w:r w:rsidR="001515F4" w:rsidRPr="006A30FF">
        <w:rPr>
          <w:sz w:val="24"/>
        </w:rPr>
        <w:t xml:space="preserve"> </w:t>
      </w:r>
      <w:r w:rsidR="009E5FE6" w:rsidRPr="006A30FF">
        <w:rPr>
          <w:sz w:val="24"/>
        </w:rPr>
        <w:t xml:space="preserve"> </w:t>
      </w:r>
      <w:r w:rsidR="00DF32D7" w:rsidRPr="006A30FF">
        <w:rPr>
          <w:sz w:val="24"/>
        </w:rPr>
        <w:t>Navigate to</w:t>
      </w:r>
      <w:r w:rsidR="009E5FE6" w:rsidRPr="006A30FF">
        <w:rPr>
          <w:sz w:val="24"/>
        </w:rPr>
        <w:t xml:space="preserve"> the </w:t>
      </w:r>
      <w:r w:rsidR="009E5FE6" w:rsidRPr="006A30FF">
        <w:rPr>
          <w:i/>
          <w:sz w:val="24"/>
        </w:rPr>
        <w:t xml:space="preserve">Filter </w:t>
      </w:r>
      <w:r w:rsidR="009E5FE6" w:rsidRPr="006A30FF">
        <w:rPr>
          <w:sz w:val="24"/>
        </w:rPr>
        <w:t>tab</w:t>
      </w:r>
      <w:r w:rsidR="00DF32D7" w:rsidRPr="006A30FF">
        <w:rPr>
          <w:sz w:val="24"/>
        </w:rPr>
        <w:t xml:space="preserve">. </w:t>
      </w:r>
      <w:r w:rsidR="00072575" w:rsidRPr="006A30FF">
        <w:rPr>
          <w:sz w:val="24"/>
        </w:rPr>
        <w:t xml:space="preserve"> </w:t>
      </w:r>
      <w:r w:rsidR="00DF32D7" w:rsidRPr="006A30FF">
        <w:rPr>
          <w:sz w:val="24"/>
        </w:rPr>
        <w:t>U</w:t>
      </w:r>
      <w:r w:rsidR="009E5FE6" w:rsidRPr="006A30FF">
        <w:rPr>
          <w:sz w:val="24"/>
        </w:rPr>
        <w:t xml:space="preserve">nder Classification Codes, check </w:t>
      </w:r>
      <w:r w:rsidR="00DF32D7" w:rsidRPr="006A30FF">
        <w:rPr>
          <w:sz w:val="24"/>
        </w:rPr>
        <w:t>“</w:t>
      </w:r>
      <w:r w:rsidR="009E5FE6" w:rsidRPr="006A30FF">
        <w:rPr>
          <w:sz w:val="24"/>
        </w:rPr>
        <w:t>2 Ground</w:t>
      </w:r>
      <w:r w:rsidR="00DF32D7" w:rsidRPr="006A30FF">
        <w:rPr>
          <w:sz w:val="24"/>
        </w:rPr>
        <w:t>”</w:t>
      </w:r>
      <w:r w:rsidR="009E5FE6" w:rsidRPr="006A30FF">
        <w:rPr>
          <w:sz w:val="24"/>
        </w:rPr>
        <w:t xml:space="preserve"> (</w:t>
      </w:r>
      <w:r w:rsidR="009E5FE6" w:rsidRPr="006A30FF">
        <w:rPr>
          <w:sz w:val="24"/>
        </w:rPr>
        <w:fldChar w:fldCharType="begin"/>
      </w:r>
      <w:r w:rsidR="009E5FE6" w:rsidRPr="006A30FF">
        <w:rPr>
          <w:sz w:val="24"/>
        </w:rPr>
        <w:instrText xml:space="preserve"> REF _Ref505169757 \h </w:instrText>
      </w:r>
      <w:r w:rsidR="006A30FF">
        <w:rPr>
          <w:sz w:val="24"/>
        </w:rPr>
        <w:instrText xml:space="preserve"> \* MERGEFORMAT </w:instrText>
      </w:r>
      <w:r w:rsidR="009E5FE6" w:rsidRPr="006A30FF">
        <w:rPr>
          <w:sz w:val="24"/>
        </w:rPr>
      </w:r>
      <w:r w:rsidR="009E5FE6" w:rsidRPr="006A30FF">
        <w:rPr>
          <w:sz w:val="24"/>
        </w:rPr>
        <w:fldChar w:fldCharType="separate"/>
      </w:r>
      <w:r w:rsidR="00B823F7" w:rsidRPr="00B823F7">
        <w:rPr>
          <w:sz w:val="24"/>
        </w:rPr>
        <w:t xml:space="preserve">Figure </w:t>
      </w:r>
      <w:r w:rsidR="00B823F7" w:rsidRPr="00B823F7">
        <w:rPr>
          <w:noProof/>
          <w:sz w:val="24"/>
        </w:rPr>
        <w:t>6</w:t>
      </w:r>
      <w:r w:rsidR="009E5FE6" w:rsidRPr="006A30FF">
        <w:rPr>
          <w:sz w:val="24"/>
        </w:rPr>
        <w:fldChar w:fldCharType="end"/>
      </w:r>
      <w:r w:rsidR="009E5FE6" w:rsidRPr="006A30FF">
        <w:rPr>
          <w:sz w:val="24"/>
        </w:rPr>
        <w:t xml:space="preserve">). </w:t>
      </w:r>
      <w:r w:rsidR="001515F4" w:rsidRPr="006A30FF">
        <w:rPr>
          <w:sz w:val="24"/>
        </w:rPr>
        <w:t xml:space="preserve"> </w:t>
      </w:r>
      <w:r w:rsidR="00DF32D7" w:rsidRPr="006A30FF">
        <w:rPr>
          <w:sz w:val="24"/>
        </w:rPr>
        <w:t xml:space="preserve">Press </w:t>
      </w:r>
      <w:r w:rsidR="009E5FE6" w:rsidRPr="006A30FF">
        <w:rPr>
          <w:sz w:val="24"/>
        </w:rPr>
        <w:t>OK.</w:t>
      </w:r>
    </w:p>
    <w:p w14:paraId="51220505" w14:textId="77777777" w:rsidR="00DF32D7" w:rsidRDefault="00DF32D7" w:rsidP="00DF32D7">
      <w:pPr>
        <w:keepNext/>
        <w:spacing w:after="0"/>
        <w:rPr>
          <w:noProof/>
        </w:rPr>
      </w:pPr>
    </w:p>
    <w:p w14:paraId="21278003" w14:textId="77777777" w:rsidR="009E5FE6" w:rsidRDefault="009E5FE6" w:rsidP="00707CCE">
      <w:pPr>
        <w:keepNext/>
        <w:spacing w:after="0"/>
        <w:jc w:val="center"/>
      </w:pPr>
      <w:r>
        <w:rPr>
          <w:noProof/>
        </w:rPr>
        <w:drawing>
          <wp:inline distT="0" distB="0" distL="0" distR="0" wp14:anchorId="2476D90B" wp14:editId="7E714E8A">
            <wp:extent cx="5715000" cy="49815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4981575"/>
                    </a:xfrm>
                    <a:prstGeom prst="rect">
                      <a:avLst/>
                    </a:prstGeom>
                    <a:ln>
                      <a:solidFill>
                        <a:schemeClr val="tx1"/>
                      </a:solidFill>
                    </a:ln>
                  </pic:spPr>
                </pic:pic>
              </a:graphicData>
            </a:graphic>
          </wp:inline>
        </w:drawing>
      </w:r>
    </w:p>
    <w:p w14:paraId="0366BBD9" w14:textId="648334C7" w:rsidR="009E5FE6" w:rsidRPr="006A30FF" w:rsidRDefault="009E5FE6" w:rsidP="000A191B">
      <w:pPr>
        <w:pStyle w:val="Caption"/>
        <w:jc w:val="center"/>
        <w:rPr>
          <w:sz w:val="22"/>
        </w:rPr>
      </w:pPr>
      <w:bookmarkStart w:id="92" w:name="_Ref505169757"/>
      <w:bookmarkStart w:id="93" w:name="_Toc505343679"/>
      <w:r w:rsidRPr="006A30FF">
        <w:rPr>
          <w:sz w:val="22"/>
        </w:rPr>
        <w:t xml:space="preserve">Figure </w:t>
      </w:r>
      <w:r w:rsidR="00B5499D" w:rsidRPr="006A30FF">
        <w:rPr>
          <w:sz w:val="22"/>
        </w:rPr>
        <w:fldChar w:fldCharType="begin"/>
      </w:r>
      <w:r w:rsidR="00B5499D" w:rsidRPr="006A30FF">
        <w:rPr>
          <w:sz w:val="22"/>
        </w:rPr>
        <w:instrText xml:space="preserve"> SEQ Figure \* ARABIC </w:instrText>
      </w:r>
      <w:r w:rsidR="00B5499D" w:rsidRPr="006A30FF">
        <w:rPr>
          <w:sz w:val="22"/>
        </w:rPr>
        <w:fldChar w:fldCharType="separate"/>
      </w:r>
      <w:r w:rsidR="00B823F7">
        <w:rPr>
          <w:noProof/>
          <w:sz w:val="22"/>
        </w:rPr>
        <w:t>6</w:t>
      </w:r>
      <w:r w:rsidR="00B5499D" w:rsidRPr="006A30FF">
        <w:rPr>
          <w:noProof/>
          <w:sz w:val="22"/>
        </w:rPr>
        <w:fldChar w:fldCharType="end"/>
      </w:r>
      <w:bookmarkEnd w:id="92"/>
      <w:r w:rsidRPr="006A30FF">
        <w:rPr>
          <w:sz w:val="22"/>
        </w:rPr>
        <w:t xml:space="preserve">. </w:t>
      </w:r>
      <w:r w:rsidR="00CB3E85">
        <w:rPr>
          <w:sz w:val="22"/>
        </w:rPr>
        <w:t xml:space="preserve"> </w:t>
      </w:r>
      <w:r w:rsidR="006A30FF">
        <w:rPr>
          <w:b w:val="0"/>
          <w:sz w:val="22"/>
        </w:rPr>
        <w:t>Filter</w:t>
      </w:r>
      <w:r w:rsidRPr="006A30FF">
        <w:rPr>
          <w:b w:val="0"/>
          <w:sz w:val="22"/>
        </w:rPr>
        <w:t xml:space="preserve"> LAS points</w:t>
      </w:r>
      <w:bookmarkEnd w:id="93"/>
      <w:r w:rsidR="001515F4" w:rsidRPr="006A30FF">
        <w:rPr>
          <w:b w:val="0"/>
          <w:sz w:val="22"/>
        </w:rPr>
        <w:t xml:space="preserve"> for ground points</w:t>
      </w:r>
    </w:p>
    <w:p w14:paraId="1741359F" w14:textId="77777777" w:rsidR="00AD4162" w:rsidRDefault="00AD4162">
      <w:r>
        <w:br w:type="page"/>
      </w:r>
    </w:p>
    <w:p w14:paraId="3BB2DAAC" w14:textId="77777777" w:rsidR="00072575" w:rsidRDefault="00072575" w:rsidP="000921A3"/>
    <w:p w14:paraId="577BBE04" w14:textId="77777777" w:rsidR="000C583E" w:rsidRPr="00CB3E85" w:rsidRDefault="000C583E" w:rsidP="000921A3">
      <w:pPr>
        <w:rPr>
          <w:sz w:val="24"/>
        </w:rPr>
      </w:pPr>
      <w:r w:rsidRPr="00CB3E85">
        <w:rPr>
          <w:sz w:val="24"/>
        </w:rPr>
        <w:t>Open</w:t>
      </w:r>
      <w:r w:rsidR="001515F4" w:rsidRPr="00CB3E85">
        <w:rPr>
          <w:sz w:val="24"/>
        </w:rPr>
        <w:t xml:space="preserve"> the</w:t>
      </w:r>
      <w:r w:rsidRPr="00CB3E85">
        <w:rPr>
          <w:sz w:val="24"/>
        </w:rPr>
        <w:t xml:space="preserve"> </w:t>
      </w:r>
      <w:r w:rsidRPr="00CB3E85">
        <w:rPr>
          <w:i/>
          <w:sz w:val="24"/>
        </w:rPr>
        <w:t>LAS Dataset to Raster</w:t>
      </w:r>
      <w:r w:rsidR="001515F4" w:rsidRPr="00CB3E85">
        <w:rPr>
          <w:sz w:val="24"/>
        </w:rPr>
        <w:t xml:space="preserve"> tool</w:t>
      </w:r>
      <w:r w:rsidR="00072575" w:rsidRPr="00CB3E85">
        <w:rPr>
          <w:sz w:val="24"/>
        </w:rPr>
        <w:t xml:space="preserve"> (Figure 7)</w:t>
      </w:r>
      <w:r w:rsidRPr="00CB3E85">
        <w:rPr>
          <w:sz w:val="24"/>
        </w:rPr>
        <w:t>.  Input</w:t>
      </w:r>
      <w:r w:rsidR="001515F4" w:rsidRPr="00CB3E85">
        <w:rPr>
          <w:sz w:val="24"/>
        </w:rPr>
        <w:t xml:space="preserve"> the</w:t>
      </w:r>
      <w:r w:rsidRPr="00CB3E85">
        <w:rPr>
          <w:sz w:val="24"/>
        </w:rPr>
        <w:t xml:space="preserve"> LAS Dataset.  </w:t>
      </w:r>
      <w:r w:rsidR="001515F4" w:rsidRPr="00CB3E85">
        <w:rPr>
          <w:sz w:val="24"/>
        </w:rPr>
        <w:t>Under Output Raster, d</w:t>
      </w:r>
      <w:r w:rsidRPr="00CB3E85">
        <w:rPr>
          <w:sz w:val="24"/>
        </w:rPr>
        <w:t>efine</w:t>
      </w:r>
      <w:r w:rsidR="001515F4" w:rsidRPr="00CB3E85">
        <w:rPr>
          <w:sz w:val="24"/>
        </w:rPr>
        <w:t xml:space="preserve"> the file path and </w:t>
      </w:r>
      <w:r w:rsidRPr="00CB3E85">
        <w:rPr>
          <w:sz w:val="24"/>
        </w:rPr>
        <w:t xml:space="preserve">name </w:t>
      </w:r>
      <w:r w:rsidR="001515F4" w:rsidRPr="00CB3E85">
        <w:rPr>
          <w:sz w:val="24"/>
        </w:rPr>
        <w:t>of your new raster</w:t>
      </w:r>
      <w:r w:rsidRPr="00CB3E85">
        <w:rPr>
          <w:sz w:val="24"/>
        </w:rPr>
        <w:t xml:space="preserve">.  </w:t>
      </w:r>
      <w:r w:rsidR="00072575" w:rsidRPr="00CB3E85">
        <w:rPr>
          <w:sz w:val="24"/>
        </w:rPr>
        <w:t xml:space="preserve">For the Value Field, select </w:t>
      </w:r>
      <w:r w:rsidR="00CB3E85" w:rsidRPr="00934877">
        <w:rPr>
          <w:b/>
          <w:sz w:val="24"/>
        </w:rPr>
        <w:t>ELEVATION</w:t>
      </w:r>
      <w:r w:rsidRPr="00CB3E85">
        <w:rPr>
          <w:sz w:val="24"/>
        </w:rPr>
        <w:t>.</w:t>
      </w:r>
      <w:r w:rsidR="00FC6A65" w:rsidRPr="00CB3E85">
        <w:rPr>
          <w:sz w:val="24"/>
        </w:rPr>
        <w:t xml:space="preserve"> </w:t>
      </w:r>
      <w:r w:rsidR="00072575" w:rsidRPr="00CB3E85">
        <w:rPr>
          <w:sz w:val="24"/>
        </w:rPr>
        <w:t xml:space="preserve"> </w:t>
      </w:r>
      <w:r w:rsidR="00FC6A65" w:rsidRPr="00CB3E85">
        <w:rPr>
          <w:sz w:val="24"/>
        </w:rPr>
        <w:t>Unde</w:t>
      </w:r>
      <w:r w:rsidR="002A57BA" w:rsidRPr="00CB3E85">
        <w:rPr>
          <w:sz w:val="24"/>
        </w:rPr>
        <w:t>r Interpolation Type,</w:t>
      </w:r>
      <w:r w:rsidR="00072575" w:rsidRPr="00CB3E85">
        <w:rPr>
          <w:sz w:val="24"/>
        </w:rPr>
        <w:t xml:space="preserve"> select</w:t>
      </w:r>
      <w:r w:rsidR="002A57BA" w:rsidRPr="00CB3E85">
        <w:rPr>
          <w:sz w:val="24"/>
        </w:rPr>
        <w:t xml:space="preserve"> </w:t>
      </w:r>
      <w:r w:rsidR="002A57BA" w:rsidRPr="00934877">
        <w:rPr>
          <w:b/>
          <w:sz w:val="24"/>
        </w:rPr>
        <w:t>Binning</w:t>
      </w:r>
      <w:r w:rsidR="00072575" w:rsidRPr="00CB3E85">
        <w:rPr>
          <w:sz w:val="24"/>
        </w:rPr>
        <w:t xml:space="preserve">.  Set Cell Assignment Type </w:t>
      </w:r>
      <w:r w:rsidR="00FC6A65" w:rsidRPr="00CB3E85">
        <w:rPr>
          <w:sz w:val="24"/>
        </w:rPr>
        <w:t xml:space="preserve">to </w:t>
      </w:r>
      <w:r w:rsidR="00027A4F" w:rsidRPr="00934877">
        <w:rPr>
          <w:b/>
          <w:sz w:val="24"/>
        </w:rPr>
        <w:t>AVERAGE</w:t>
      </w:r>
      <w:r w:rsidR="00072575" w:rsidRPr="00CB3E85">
        <w:rPr>
          <w:sz w:val="24"/>
        </w:rPr>
        <w:t>,</w:t>
      </w:r>
      <w:r w:rsidR="00FC6A65" w:rsidRPr="00CB3E85">
        <w:rPr>
          <w:sz w:val="24"/>
        </w:rPr>
        <w:t xml:space="preserve"> and Void Fill Method </w:t>
      </w:r>
      <w:r w:rsidR="00072575" w:rsidRPr="00CB3E85">
        <w:rPr>
          <w:sz w:val="24"/>
        </w:rPr>
        <w:t xml:space="preserve">to </w:t>
      </w:r>
      <w:r w:rsidR="00027A4F" w:rsidRPr="00934877">
        <w:rPr>
          <w:b/>
          <w:sz w:val="24"/>
        </w:rPr>
        <w:t>NATURAL_NEIGHBOR</w:t>
      </w:r>
      <w:r w:rsidR="00FC6A65" w:rsidRPr="00CB3E85">
        <w:rPr>
          <w:sz w:val="24"/>
        </w:rPr>
        <w:t>.</w:t>
      </w:r>
      <w:r w:rsidR="00072575" w:rsidRPr="00CB3E85">
        <w:rPr>
          <w:sz w:val="24"/>
        </w:rPr>
        <w:t xml:space="preserve"> </w:t>
      </w:r>
      <w:r w:rsidR="00CB3E85">
        <w:rPr>
          <w:sz w:val="24"/>
        </w:rPr>
        <w:t xml:space="preserve"> </w:t>
      </w:r>
      <w:r w:rsidRPr="00CB3E85">
        <w:rPr>
          <w:sz w:val="24"/>
        </w:rPr>
        <w:t>Change</w:t>
      </w:r>
      <w:r w:rsidR="00072575" w:rsidRPr="00CB3E85">
        <w:rPr>
          <w:sz w:val="24"/>
        </w:rPr>
        <w:t xml:space="preserve"> the</w:t>
      </w:r>
      <w:r w:rsidRPr="00CB3E85">
        <w:rPr>
          <w:sz w:val="24"/>
        </w:rPr>
        <w:t xml:space="preserve"> Sampling Value to </w:t>
      </w:r>
      <w:r w:rsidRPr="00934877">
        <w:rPr>
          <w:b/>
          <w:sz w:val="24"/>
        </w:rPr>
        <w:t>1</w:t>
      </w:r>
      <w:r w:rsidRPr="00CB3E85">
        <w:rPr>
          <w:sz w:val="24"/>
        </w:rPr>
        <w:t>.</w:t>
      </w:r>
      <w:r w:rsidR="00027A4F" w:rsidRPr="00CB3E85">
        <w:rPr>
          <w:sz w:val="24"/>
        </w:rPr>
        <w:t xml:space="preserve"> </w:t>
      </w:r>
      <w:r w:rsidRPr="00CB3E85">
        <w:rPr>
          <w:sz w:val="24"/>
        </w:rPr>
        <w:t xml:space="preserve"> </w:t>
      </w:r>
      <w:r w:rsidR="00072575" w:rsidRPr="00CB3E85">
        <w:rPr>
          <w:sz w:val="24"/>
        </w:rPr>
        <w:t xml:space="preserve">Press </w:t>
      </w:r>
      <w:r w:rsidRPr="00CB3E85">
        <w:rPr>
          <w:sz w:val="24"/>
        </w:rPr>
        <w:t>OK.</w:t>
      </w:r>
    </w:p>
    <w:p w14:paraId="41358EDF" w14:textId="77777777" w:rsidR="00072575" w:rsidRDefault="00072575" w:rsidP="000921A3"/>
    <w:p w14:paraId="3EB6DEAC" w14:textId="77777777" w:rsidR="00FC6A65" w:rsidRDefault="00FC6A65" w:rsidP="00CB3E85">
      <w:pPr>
        <w:keepNext/>
        <w:spacing w:after="0"/>
        <w:ind w:left="-540"/>
      </w:pPr>
      <w:r>
        <w:rPr>
          <w:noProof/>
        </w:rPr>
        <w:drawing>
          <wp:inline distT="0" distB="0" distL="0" distR="0" wp14:anchorId="5BDEF247" wp14:editId="1301683C">
            <wp:extent cx="6517180" cy="4480560"/>
            <wp:effectExtent l="19050" t="19050" r="1714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7180" cy="4480560"/>
                    </a:xfrm>
                    <a:prstGeom prst="rect">
                      <a:avLst/>
                    </a:prstGeom>
                    <a:ln>
                      <a:solidFill>
                        <a:schemeClr val="tx1"/>
                      </a:solidFill>
                    </a:ln>
                  </pic:spPr>
                </pic:pic>
              </a:graphicData>
            </a:graphic>
          </wp:inline>
        </w:drawing>
      </w:r>
    </w:p>
    <w:p w14:paraId="08894846" w14:textId="094B705B" w:rsidR="00FC6A65" w:rsidRPr="00CB3E85" w:rsidRDefault="00FC6A65" w:rsidP="000A191B">
      <w:pPr>
        <w:pStyle w:val="Caption"/>
        <w:jc w:val="center"/>
        <w:rPr>
          <w:sz w:val="22"/>
        </w:rPr>
      </w:pPr>
      <w:bookmarkStart w:id="94" w:name="_Ref505170698"/>
      <w:bookmarkStart w:id="95" w:name="_Toc505343680"/>
      <w:r w:rsidRPr="00CB3E85">
        <w:rPr>
          <w:sz w:val="22"/>
        </w:rPr>
        <w:t xml:space="preserve">Figure </w:t>
      </w:r>
      <w:r w:rsidR="00B5499D" w:rsidRPr="00CB3E85">
        <w:rPr>
          <w:sz w:val="22"/>
        </w:rPr>
        <w:fldChar w:fldCharType="begin"/>
      </w:r>
      <w:r w:rsidR="00B5499D" w:rsidRPr="00CB3E85">
        <w:rPr>
          <w:sz w:val="22"/>
        </w:rPr>
        <w:instrText xml:space="preserve"> SEQ Figure \* ARABIC </w:instrText>
      </w:r>
      <w:r w:rsidR="00B5499D" w:rsidRPr="00CB3E85">
        <w:rPr>
          <w:sz w:val="22"/>
        </w:rPr>
        <w:fldChar w:fldCharType="separate"/>
      </w:r>
      <w:r w:rsidR="00B823F7">
        <w:rPr>
          <w:noProof/>
          <w:sz w:val="22"/>
        </w:rPr>
        <w:t>7</w:t>
      </w:r>
      <w:r w:rsidR="00B5499D" w:rsidRPr="00CB3E85">
        <w:rPr>
          <w:noProof/>
          <w:sz w:val="22"/>
        </w:rPr>
        <w:fldChar w:fldCharType="end"/>
      </w:r>
      <w:bookmarkEnd w:id="94"/>
      <w:r w:rsidRPr="00CB3E85">
        <w:rPr>
          <w:sz w:val="22"/>
        </w:rPr>
        <w:t>.</w:t>
      </w:r>
      <w:r w:rsidR="001C15CE" w:rsidRPr="00CB3E85">
        <w:rPr>
          <w:sz w:val="22"/>
        </w:rPr>
        <w:t xml:space="preserve"> </w:t>
      </w:r>
      <w:r w:rsidR="00CB3E85">
        <w:rPr>
          <w:sz w:val="22"/>
        </w:rPr>
        <w:t xml:space="preserve"> </w:t>
      </w:r>
      <w:r w:rsidR="001C15CE" w:rsidRPr="00CB3E85">
        <w:rPr>
          <w:b w:val="0"/>
          <w:sz w:val="22"/>
        </w:rPr>
        <w:t>LAS</w:t>
      </w:r>
      <w:r w:rsidR="00072575" w:rsidRPr="00CB3E85">
        <w:rPr>
          <w:b w:val="0"/>
          <w:sz w:val="22"/>
        </w:rPr>
        <w:t xml:space="preserve"> Dataset</w:t>
      </w:r>
      <w:r w:rsidR="001C15CE" w:rsidRPr="00CB3E85">
        <w:rPr>
          <w:b w:val="0"/>
          <w:sz w:val="22"/>
        </w:rPr>
        <w:t xml:space="preserve"> to Raster tool for DEM</w:t>
      </w:r>
      <w:bookmarkEnd w:id="95"/>
    </w:p>
    <w:p w14:paraId="15A66C77" w14:textId="77777777" w:rsidR="00096827" w:rsidRDefault="00096827" w:rsidP="00096827">
      <w:pPr>
        <w:keepNext/>
        <w:jc w:val="center"/>
      </w:pPr>
    </w:p>
    <w:p w14:paraId="2C9BCC33" w14:textId="77777777" w:rsidR="00534CB3" w:rsidRDefault="00534CB3" w:rsidP="00534CB3">
      <w:pPr>
        <w:jc w:val="center"/>
        <w:rPr>
          <w:rFonts w:asciiTheme="majorHAnsi" w:eastAsiaTheme="majorEastAsia" w:hAnsiTheme="majorHAnsi" w:cstheme="majorBidi"/>
          <w:b/>
          <w:bCs/>
          <w:color w:val="365F91" w:themeColor="accent1" w:themeShade="BF"/>
          <w:sz w:val="28"/>
          <w:szCs w:val="28"/>
        </w:rPr>
      </w:pPr>
      <w:r>
        <w:br w:type="page"/>
      </w:r>
    </w:p>
    <w:p w14:paraId="6FF5987E" w14:textId="77777777" w:rsidR="00160CA4" w:rsidRDefault="000921A3" w:rsidP="000921A3">
      <w:pPr>
        <w:pStyle w:val="Heading1"/>
      </w:pPr>
      <w:bookmarkStart w:id="96" w:name="_Creating_a_DSM"/>
      <w:bookmarkStart w:id="97" w:name="_Toc490146729"/>
      <w:bookmarkStart w:id="98" w:name="_Toc505343314"/>
      <w:bookmarkEnd w:id="96"/>
      <w:r>
        <w:lastRenderedPageBreak/>
        <w:t>Creating a DSM (Digital Surface Model)</w:t>
      </w:r>
      <w:bookmarkEnd w:id="97"/>
      <w:bookmarkEnd w:id="98"/>
    </w:p>
    <w:p w14:paraId="3BE7FD0E" w14:textId="77777777" w:rsidR="00802C74" w:rsidRDefault="00802C74" w:rsidP="00802C74"/>
    <w:p w14:paraId="4DE3CF7D" w14:textId="2555B9FE" w:rsidR="00802C74" w:rsidRPr="00CB3E85" w:rsidRDefault="00613517" w:rsidP="00802C74">
      <w:pPr>
        <w:rPr>
          <w:sz w:val="24"/>
        </w:rPr>
      </w:pPr>
      <w:r w:rsidRPr="00CB3E85">
        <w:rPr>
          <w:sz w:val="24"/>
        </w:rPr>
        <w:t>A</w:t>
      </w:r>
      <w:r w:rsidR="00802C74" w:rsidRPr="00CB3E85">
        <w:rPr>
          <w:sz w:val="24"/>
        </w:rPr>
        <w:t xml:space="preserve">dd </w:t>
      </w:r>
      <w:r w:rsidR="005F235C" w:rsidRPr="00CB3E85">
        <w:rPr>
          <w:sz w:val="24"/>
        </w:rPr>
        <w:t xml:space="preserve">the previously created </w:t>
      </w:r>
      <w:r w:rsidR="00802C74" w:rsidRPr="00CB3E85">
        <w:rPr>
          <w:sz w:val="24"/>
        </w:rPr>
        <w:t xml:space="preserve">LAS Dataset to the </w:t>
      </w:r>
      <w:r w:rsidR="00072575" w:rsidRPr="00CB3E85">
        <w:rPr>
          <w:sz w:val="24"/>
        </w:rPr>
        <w:t>workspace</w:t>
      </w:r>
      <w:r w:rsidR="00802C74" w:rsidRPr="00CB3E85">
        <w:rPr>
          <w:sz w:val="24"/>
        </w:rPr>
        <w:t>.  Right click</w:t>
      </w:r>
      <w:r w:rsidR="00072575" w:rsidRPr="00CB3E85">
        <w:rPr>
          <w:sz w:val="24"/>
        </w:rPr>
        <w:t xml:space="preserve"> on the LAS layer</w:t>
      </w:r>
      <w:r w:rsidR="00802C74" w:rsidRPr="00CB3E85">
        <w:rPr>
          <w:sz w:val="24"/>
        </w:rPr>
        <w:t xml:space="preserve"> to open</w:t>
      </w:r>
      <w:r w:rsidR="00072575" w:rsidRPr="00CB3E85">
        <w:rPr>
          <w:sz w:val="24"/>
        </w:rPr>
        <w:t xml:space="preserve"> the</w:t>
      </w:r>
      <w:r w:rsidR="00802C74" w:rsidRPr="00CB3E85">
        <w:rPr>
          <w:sz w:val="24"/>
        </w:rPr>
        <w:t xml:space="preserve"> </w:t>
      </w:r>
      <w:r w:rsidR="00802C74" w:rsidRPr="00CB3E85">
        <w:rPr>
          <w:i/>
          <w:sz w:val="24"/>
        </w:rPr>
        <w:t>Layer Properties</w:t>
      </w:r>
      <w:r w:rsidR="00072575" w:rsidRPr="00CB3E85">
        <w:rPr>
          <w:sz w:val="24"/>
        </w:rPr>
        <w:t xml:space="preserve"> dialog box</w:t>
      </w:r>
      <w:r w:rsidR="00802C74" w:rsidRPr="00CB3E85">
        <w:rPr>
          <w:sz w:val="24"/>
        </w:rPr>
        <w:t xml:space="preserve">. </w:t>
      </w:r>
      <w:r w:rsidR="00072575" w:rsidRPr="00CB3E85">
        <w:rPr>
          <w:sz w:val="24"/>
        </w:rPr>
        <w:t xml:space="preserve"> Navigate to the </w:t>
      </w:r>
      <w:r w:rsidR="00072575" w:rsidRPr="00CB3E85">
        <w:rPr>
          <w:i/>
          <w:sz w:val="24"/>
        </w:rPr>
        <w:t>Filter</w:t>
      </w:r>
      <w:r w:rsidR="00072575" w:rsidRPr="00CB3E85">
        <w:rPr>
          <w:sz w:val="24"/>
        </w:rPr>
        <w:t xml:space="preserve"> tab.  Under Classification Codes, </w:t>
      </w:r>
      <w:r w:rsidR="00802C74" w:rsidRPr="00CB3E85">
        <w:rPr>
          <w:sz w:val="24"/>
        </w:rPr>
        <w:t>c</w:t>
      </w:r>
      <w:r w:rsidR="005F235C" w:rsidRPr="00CB3E85">
        <w:rPr>
          <w:sz w:val="24"/>
        </w:rPr>
        <w:t xml:space="preserve">onfirm </w:t>
      </w:r>
      <w:r w:rsidRPr="00CB3E85">
        <w:rPr>
          <w:sz w:val="24"/>
        </w:rPr>
        <w:t>that the “</w:t>
      </w:r>
      <w:r w:rsidR="005F235C" w:rsidRPr="00CB3E85">
        <w:rPr>
          <w:sz w:val="24"/>
        </w:rPr>
        <w:t>All Classes</w:t>
      </w:r>
      <w:r w:rsidRPr="00CB3E85">
        <w:rPr>
          <w:sz w:val="24"/>
        </w:rPr>
        <w:t>” box is</w:t>
      </w:r>
      <w:r w:rsidR="005F235C" w:rsidRPr="00CB3E85">
        <w:rPr>
          <w:sz w:val="24"/>
        </w:rPr>
        <w:t xml:space="preserve"> checked. </w:t>
      </w:r>
      <w:r w:rsidRPr="00CB3E85">
        <w:rPr>
          <w:sz w:val="24"/>
        </w:rPr>
        <w:t xml:space="preserve"> Press </w:t>
      </w:r>
      <w:r w:rsidR="00802C74" w:rsidRPr="00CB3E85">
        <w:rPr>
          <w:sz w:val="24"/>
        </w:rPr>
        <w:t>OK.</w:t>
      </w:r>
      <w:r w:rsidR="005F235C" w:rsidRPr="00CB3E85">
        <w:rPr>
          <w:sz w:val="24"/>
        </w:rPr>
        <w:t xml:space="preserve"> (</w:t>
      </w:r>
      <w:r w:rsidR="005F235C" w:rsidRPr="00CB3E85">
        <w:rPr>
          <w:sz w:val="24"/>
        </w:rPr>
        <w:fldChar w:fldCharType="begin"/>
      </w:r>
      <w:r w:rsidR="005F235C" w:rsidRPr="00CB3E85">
        <w:rPr>
          <w:sz w:val="24"/>
        </w:rPr>
        <w:instrText xml:space="preserve"> REF _Ref505171576 \h </w:instrText>
      </w:r>
      <w:r w:rsidR="00CB3E85">
        <w:rPr>
          <w:sz w:val="24"/>
        </w:rPr>
        <w:instrText xml:space="preserve"> \* MERGEFORMAT </w:instrText>
      </w:r>
      <w:r w:rsidR="005F235C" w:rsidRPr="00CB3E85">
        <w:rPr>
          <w:sz w:val="24"/>
        </w:rPr>
      </w:r>
      <w:r w:rsidR="005F235C" w:rsidRPr="00CB3E85">
        <w:rPr>
          <w:sz w:val="24"/>
        </w:rPr>
        <w:fldChar w:fldCharType="separate"/>
      </w:r>
      <w:r w:rsidR="00B823F7" w:rsidRPr="00B823F7">
        <w:rPr>
          <w:sz w:val="24"/>
        </w:rPr>
        <w:t xml:space="preserve">Figure </w:t>
      </w:r>
      <w:r w:rsidR="00B823F7" w:rsidRPr="00B823F7">
        <w:rPr>
          <w:noProof/>
          <w:sz w:val="24"/>
        </w:rPr>
        <w:t>8</w:t>
      </w:r>
      <w:r w:rsidR="005F235C" w:rsidRPr="00CB3E85">
        <w:rPr>
          <w:sz w:val="24"/>
        </w:rPr>
        <w:fldChar w:fldCharType="end"/>
      </w:r>
      <w:r w:rsidR="005F235C" w:rsidRPr="00CB3E85">
        <w:rPr>
          <w:sz w:val="24"/>
        </w:rPr>
        <w:t>)</w:t>
      </w:r>
    </w:p>
    <w:p w14:paraId="379BBA3D" w14:textId="77777777" w:rsidR="00613517" w:rsidRDefault="00613517" w:rsidP="00802C74"/>
    <w:p w14:paraId="6C44891A" w14:textId="77777777" w:rsidR="005F235C" w:rsidRDefault="005F235C" w:rsidP="003869F8">
      <w:pPr>
        <w:keepNext/>
        <w:spacing w:after="0"/>
        <w:ind w:left="-180"/>
        <w:jc w:val="center"/>
      </w:pPr>
      <w:r>
        <w:rPr>
          <w:noProof/>
        </w:rPr>
        <w:drawing>
          <wp:inline distT="0" distB="0" distL="0" distR="0" wp14:anchorId="3808827D" wp14:editId="3982D432">
            <wp:extent cx="6126480" cy="5303520"/>
            <wp:effectExtent l="19050" t="19050" r="2667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6480" cy="5303520"/>
                    </a:xfrm>
                    <a:prstGeom prst="rect">
                      <a:avLst/>
                    </a:prstGeom>
                    <a:ln>
                      <a:solidFill>
                        <a:schemeClr val="tx1"/>
                      </a:solidFill>
                    </a:ln>
                  </pic:spPr>
                </pic:pic>
              </a:graphicData>
            </a:graphic>
          </wp:inline>
        </w:drawing>
      </w:r>
    </w:p>
    <w:p w14:paraId="1C4CAD93" w14:textId="58B9EBC2" w:rsidR="00802C74" w:rsidRPr="00CB3E85" w:rsidRDefault="005F235C" w:rsidP="000A191B">
      <w:pPr>
        <w:pStyle w:val="Caption"/>
        <w:jc w:val="center"/>
        <w:rPr>
          <w:sz w:val="22"/>
        </w:rPr>
      </w:pPr>
      <w:bookmarkStart w:id="99" w:name="_Ref505171576"/>
      <w:bookmarkStart w:id="100" w:name="_Toc505343681"/>
      <w:r w:rsidRPr="00CB3E85">
        <w:rPr>
          <w:sz w:val="22"/>
        </w:rPr>
        <w:t xml:space="preserve">Figure </w:t>
      </w:r>
      <w:r w:rsidR="00B5499D" w:rsidRPr="00CB3E85">
        <w:rPr>
          <w:sz w:val="22"/>
        </w:rPr>
        <w:fldChar w:fldCharType="begin"/>
      </w:r>
      <w:r w:rsidR="00B5499D" w:rsidRPr="00CB3E85">
        <w:rPr>
          <w:sz w:val="22"/>
        </w:rPr>
        <w:instrText xml:space="preserve"> SEQ Figure \* ARABIC </w:instrText>
      </w:r>
      <w:r w:rsidR="00B5499D" w:rsidRPr="00CB3E85">
        <w:rPr>
          <w:sz w:val="22"/>
        </w:rPr>
        <w:fldChar w:fldCharType="separate"/>
      </w:r>
      <w:r w:rsidR="00B823F7">
        <w:rPr>
          <w:noProof/>
          <w:sz w:val="22"/>
        </w:rPr>
        <w:t>8</w:t>
      </w:r>
      <w:r w:rsidR="00B5499D" w:rsidRPr="00CB3E85">
        <w:rPr>
          <w:noProof/>
          <w:sz w:val="22"/>
        </w:rPr>
        <w:fldChar w:fldCharType="end"/>
      </w:r>
      <w:bookmarkEnd w:id="99"/>
      <w:r w:rsidRPr="00CB3E85">
        <w:rPr>
          <w:sz w:val="22"/>
        </w:rPr>
        <w:t>.</w:t>
      </w:r>
      <w:r w:rsidR="0061436B" w:rsidRPr="00CB3E85">
        <w:rPr>
          <w:sz w:val="22"/>
        </w:rPr>
        <w:t xml:space="preserve"> </w:t>
      </w:r>
      <w:r w:rsidR="00CB3E85">
        <w:rPr>
          <w:sz w:val="22"/>
        </w:rPr>
        <w:t xml:space="preserve"> </w:t>
      </w:r>
      <w:r w:rsidRPr="00CB3E85">
        <w:rPr>
          <w:b w:val="0"/>
          <w:sz w:val="22"/>
        </w:rPr>
        <w:t>Unfiltered LAS points</w:t>
      </w:r>
      <w:bookmarkEnd w:id="100"/>
    </w:p>
    <w:p w14:paraId="44AB8F15" w14:textId="77777777" w:rsidR="00802C74" w:rsidRDefault="00802C74" w:rsidP="00802C74">
      <w:r>
        <w:br w:type="page"/>
      </w:r>
    </w:p>
    <w:p w14:paraId="049CF8B1" w14:textId="77777777" w:rsidR="004E7791" w:rsidRDefault="004E7791" w:rsidP="00802C74"/>
    <w:p w14:paraId="14FD4C89" w14:textId="18AFE241" w:rsidR="004E7791" w:rsidRDefault="00613517" w:rsidP="00802C74">
      <w:pPr>
        <w:rPr>
          <w:sz w:val="24"/>
        </w:rPr>
      </w:pPr>
      <w:r w:rsidRPr="00CB3E85">
        <w:rPr>
          <w:sz w:val="24"/>
        </w:rPr>
        <w:t>Open the</w:t>
      </w:r>
      <w:r w:rsidR="00802C74" w:rsidRPr="00CB3E85">
        <w:rPr>
          <w:sz w:val="24"/>
        </w:rPr>
        <w:t xml:space="preserve"> </w:t>
      </w:r>
      <w:r w:rsidR="00802C74" w:rsidRPr="00CB3E85">
        <w:rPr>
          <w:i/>
          <w:sz w:val="24"/>
        </w:rPr>
        <w:t>LAS Dataset to Raster</w:t>
      </w:r>
      <w:r w:rsidRPr="00CB3E85">
        <w:rPr>
          <w:sz w:val="24"/>
        </w:rPr>
        <w:t xml:space="preserve"> tool</w:t>
      </w:r>
      <w:r w:rsidR="00802C74" w:rsidRPr="00CB3E85">
        <w:rPr>
          <w:sz w:val="24"/>
        </w:rPr>
        <w:t>.  Input</w:t>
      </w:r>
      <w:r w:rsidR="004E7791" w:rsidRPr="00CB3E85">
        <w:rPr>
          <w:sz w:val="24"/>
        </w:rPr>
        <w:t xml:space="preserve"> the</w:t>
      </w:r>
      <w:r w:rsidR="00802C74" w:rsidRPr="00CB3E85">
        <w:rPr>
          <w:sz w:val="24"/>
        </w:rPr>
        <w:t xml:space="preserve"> LAS Dataset</w:t>
      </w:r>
      <w:r w:rsidR="004E7791" w:rsidRPr="00CB3E85">
        <w:rPr>
          <w:sz w:val="24"/>
        </w:rPr>
        <w:t>.  Under Output Raster, define the file path and name of your new raster.</w:t>
      </w:r>
      <w:r w:rsidR="00802C74" w:rsidRPr="00CB3E85">
        <w:rPr>
          <w:sz w:val="24"/>
        </w:rPr>
        <w:t xml:space="preserve">  </w:t>
      </w:r>
      <w:r w:rsidR="004E7791" w:rsidRPr="00CB3E85">
        <w:rPr>
          <w:sz w:val="24"/>
        </w:rPr>
        <w:t xml:space="preserve">For the Value Field, select </w:t>
      </w:r>
      <w:r w:rsidR="00CB3E85" w:rsidRPr="00FB10D9">
        <w:rPr>
          <w:b/>
          <w:sz w:val="24"/>
        </w:rPr>
        <w:t>ELEVATION</w:t>
      </w:r>
      <w:r w:rsidR="00CB3E85" w:rsidRPr="00CB3E85">
        <w:rPr>
          <w:sz w:val="24"/>
        </w:rPr>
        <w:t>.</w:t>
      </w:r>
      <w:r w:rsidR="004E7791" w:rsidRPr="00CB3E85">
        <w:rPr>
          <w:sz w:val="24"/>
        </w:rPr>
        <w:t xml:space="preserve">  Under Interpolation Type, select </w:t>
      </w:r>
      <w:r w:rsidR="004E7791" w:rsidRPr="00FB10D9">
        <w:rPr>
          <w:b/>
          <w:sz w:val="24"/>
        </w:rPr>
        <w:t>Binning</w:t>
      </w:r>
      <w:r w:rsidR="004E7791" w:rsidRPr="00CB3E85">
        <w:rPr>
          <w:sz w:val="24"/>
        </w:rPr>
        <w:t xml:space="preserve">.  Set Cell Assignment Type to </w:t>
      </w:r>
      <w:r w:rsidR="00027A4F" w:rsidRPr="00FB10D9">
        <w:rPr>
          <w:b/>
          <w:sz w:val="24"/>
        </w:rPr>
        <w:t>MAXIMUM</w:t>
      </w:r>
      <w:r w:rsidR="004E7791" w:rsidRPr="00FB10D9">
        <w:rPr>
          <w:b/>
          <w:sz w:val="24"/>
        </w:rPr>
        <w:t>,</w:t>
      </w:r>
      <w:r w:rsidR="004E7791" w:rsidRPr="00CB3E85">
        <w:rPr>
          <w:sz w:val="24"/>
        </w:rPr>
        <w:t xml:space="preserve"> and Void Fill Method</w:t>
      </w:r>
      <w:r w:rsidR="00802C74" w:rsidRPr="00CB3E85">
        <w:rPr>
          <w:sz w:val="24"/>
        </w:rPr>
        <w:t xml:space="preserve"> to </w:t>
      </w:r>
      <w:r w:rsidR="00027A4F" w:rsidRPr="00FB10D9">
        <w:rPr>
          <w:b/>
          <w:sz w:val="24"/>
        </w:rPr>
        <w:t>NATURAL_NEIGHBOR</w:t>
      </w:r>
      <w:r w:rsidR="00027A4F" w:rsidRPr="00CB3E85">
        <w:rPr>
          <w:sz w:val="24"/>
        </w:rPr>
        <w:t xml:space="preserve"> </w:t>
      </w:r>
      <w:r w:rsidR="00802C74" w:rsidRPr="00CB3E85">
        <w:rPr>
          <w:sz w:val="24"/>
        </w:rPr>
        <w:t>(</w:t>
      </w:r>
      <w:r w:rsidR="001C15CE" w:rsidRPr="00CB3E85">
        <w:rPr>
          <w:sz w:val="24"/>
        </w:rPr>
        <w:fldChar w:fldCharType="begin"/>
      </w:r>
      <w:r w:rsidR="001C15CE" w:rsidRPr="00CB3E85">
        <w:rPr>
          <w:sz w:val="24"/>
        </w:rPr>
        <w:instrText xml:space="preserve"> REF _Ref505171878 \h </w:instrText>
      </w:r>
      <w:r w:rsidR="00CB3E85">
        <w:rPr>
          <w:sz w:val="24"/>
        </w:rPr>
        <w:instrText xml:space="preserve"> \* MERGEFORMAT </w:instrText>
      </w:r>
      <w:r w:rsidR="001C15CE" w:rsidRPr="00CB3E85">
        <w:rPr>
          <w:sz w:val="24"/>
        </w:rPr>
      </w:r>
      <w:r w:rsidR="001C15CE" w:rsidRPr="00CB3E85">
        <w:rPr>
          <w:sz w:val="24"/>
        </w:rPr>
        <w:fldChar w:fldCharType="separate"/>
      </w:r>
      <w:r w:rsidR="00B823F7" w:rsidRPr="00B823F7">
        <w:rPr>
          <w:sz w:val="24"/>
        </w:rPr>
        <w:t xml:space="preserve">Figure </w:t>
      </w:r>
      <w:r w:rsidR="00B823F7" w:rsidRPr="00B823F7">
        <w:rPr>
          <w:noProof/>
          <w:sz w:val="24"/>
        </w:rPr>
        <w:t>9</w:t>
      </w:r>
      <w:r w:rsidR="001C15CE" w:rsidRPr="00CB3E85">
        <w:rPr>
          <w:sz w:val="24"/>
        </w:rPr>
        <w:fldChar w:fldCharType="end"/>
      </w:r>
      <w:r w:rsidR="004E7791" w:rsidRPr="00CB3E85">
        <w:rPr>
          <w:sz w:val="24"/>
        </w:rPr>
        <w:t xml:space="preserve">). </w:t>
      </w:r>
      <w:r w:rsidR="00027A4F" w:rsidRPr="00CB3E85">
        <w:rPr>
          <w:sz w:val="24"/>
        </w:rPr>
        <w:t xml:space="preserve"> </w:t>
      </w:r>
      <w:r w:rsidR="00802C74" w:rsidRPr="00CB3E85">
        <w:rPr>
          <w:sz w:val="24"/>
        </w:rPr>
        <w:t xml:space="preserve">Change Sampling Value to </w:t>
      </w:r>
      <w:r w:rsidR="00802C74" w:rsidRPr="00FB10D9">
        <w:rPr>
          <w:b/>
          <w:sz w:val="24"/>
        </w:rPr>
        <w:t>1</w:t>
      </w:r>
      <w:r w:rsidR="00802C74" w:rsidRPr="00CB3E85">
        <w:rPr>
          <w:sz w:val="24"/>
        </w:rPr>
        <w:t xml:space="preserve">. </w:t>
      </w:r>
      <w:r w:rsidR="004E7791" w:rsidRPr="00CB3E85">
        <w:rPr>
          <w:sz w:val="24"/>
        </w:rPr>
        <w:t xml:space="preserve"> Press </w:t>
      </w:r>
      <w:r w:rsidR="00802C74" w:rsidRPr="00CB3E85">
        <w:rPr>
          <w:sz w:val="24"/>
        </w:rPr>
        <w:t>OK.</w:t>
      </w:r>
    </w:p>
    <w:p w14:paraId="546DDA04" w14:textId="77777777" w:rsidR="00CB3E85" w:rsidRPr="00CB3E85" w:rsidRDefault="00CB3E85" w:rsidP="00802C74">
      <w:pPr>
        <w:rPr>
          <w:sz w:val="24"/>
        </w:rPr>
      </w:pPr>
    </w:p>
    <w:p w14:paraId="1551B8C7" w14:textId="77777777" w:rsidR="001C15CE" w:rsidRDefault="001C15CE" w:rsidP="00CB3E85">
      <w:pPr>
        <w:keepNext/>
        <w:spacing w:after="0"/>
        <w:ind w:left="-630"/>
        <w:jc w:val="center"/>
      </w:pPr>
      <w:r>
        <w:rPr>
          <w:noProof/>
        </w:rPr>
        <w:drawing>
          <wp:inline distT="0" distB="0" distL="0" distR="0" wp14:anchorId="6B135362" wp14:editId="5F72D2E8">
            <wp:extent cx="6626498" cy="4572000"/>
            <wp:effectExtent l="19050" t="19050" r="2222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498" cy="4572000"/>
                    </a:xfrm>
                    <a:prstGeom prst="rect">
                      <a:avLst/>
                    </a:prstGeom>
                    <a:ln>
                      <a:solidFill>
                        <a:schemeClr val="tx1"/>
                      </a:solidFill>
                    </a:ln>
                  </pic:spPr>
                </pic:pic>
              </a:graphicData>
            </a:graphic>
          </wp:inline>
        </w:drawing>
      </w:r>
    </w:p>
    <w:p w14:paraId="7B2A5E4A" w14:textId="23955309" w:rsidR="00802C74" w:rsidRPr="00CB3E85" w:rsidRDefault="001C15CE" w:rsidP="000A191B">
      <w:pPr>
        <w:pStyle w:val="Caption"/>
        <w:jc w:val="center"/>
        <w:rPr>
          <w:sz w:val="22"/>
        </w:rPr>
      </w:pPr>
      <w:bookmarkStart w:id="101" w:name="_Ref505171878"/>
      <w:bookmarkStart w:id="102" w:name="_Toc505343682"/>
      <w:r w:rsidRPr="00CB3E85">
        <w:rPr>
          <w:sz w:val="22"/>
        </w:rPr>
        <w:t xml:space="preserve">Figure </w:t>
      </w:r>
      <w:r w:rsidR="00B5499D" w:rsidRPr="00CB3E85">
        <w:rPr>
          <w:sz w:val="22"/>
        </w:rPr>
        <w:fldChar w:fldCharType="begin"/>
      </w:r>
      <w:r w:rsidR="00B5499D" w:rsidRPr="00CB3E85">
        <w:rPr>
          <w:sz w:val="22"/>
        </w:rPr>
        <w:instrText xml:space="preserve"> SEQ Figure \* ARABIC </w:instrText>
      </w:r>
      <w:r w:rsidR="00B5499D" w:rsidRPr="00CB3E85">
        <w:rPr>
          <w:sz w:val="22"/>
        </w:rPr>
        <w:fldChar w:fldCharType="separate"/>
      </w:r>
      <w:r w:rsidR="00B823F7">
        <w:rPr>
          <w:noProof/>
          <w:sz w:val="22"/>
        </w:rPr>
        <w:t>9</w:t>
      </w:r>
      <w:r w:rsidR="00B5499D" w:rsidRPr="00CB3E85">
        <w:rPr>
          <w:noProof/>
          <w:sz w:val="22"/>
        </w:rPr>
        <w:fldChar w:fldCharType="end"/>
      </w:r>
      <w:bookmarkEnd w:id="101"/>
      <w:r w:rsidRPr="00CB3E85">
        <w:rPr>
          <w:sz w:val="22"/>
        </w:rPr>
        <w:t xml:space="preserve">. </w:t>
      </w:r>
      <w:r w:rsidR="00CB3E85">
        <w:rPr>
          <w:sz w:val="22"/>
        </w:rPr>
        <w:t xml:space="preserve"> </w:t>
      </w:r>
      <w:r w:rsidRPr="00CB3E85">
        <w:rPr>
          <w:b w:val="0"/>
          <w:sz w:val="22"/>
        </w:rPr>
        <w:t>LAS Dataset to Raster for DSM</w:t>
      </w:r>
      <w:bookmarkEnd w:id="102"/>
    </w:p>
    <w:p w14:paraId="23703F56" w14:textId="77777777" w:rsidR="00793448" w:rsidRDefault="00793448">
      <w:pPr>
        <w:rPr>
          <w:rFonts w:asciiTheme="majorHAnsi" w:eastAsiaTheme="majorEastAsia" w:hAnsiTheme="majorHAnsi" w:cstheme="majorBidi"/>
          <w:b/>
          <w:bCs/>
          <w:color w:val="365F91" w:themeColor="accent1" w:themeShade="BF"/>
          <w:sz w:val="28"/>
          <w:szCs w:val="28"/>
        </w:rPr>
      </w:pPr>
      <w:r>
        <w:br w:type="page"/>
      </w:r>
    </w:p>
    <w:p w14:paraId="243A82DC" w14:textId="77777777" w:rsidR="009E2DF3" w:rsidRDefault="009E2DF3" w:rsidP="009E2DF3">
      <w:pPr>
        <w:pStyle w:val="Heading1"/>
      </w:pPr>
      <w:bookmarkStart w:id="103" w:name="_Create_Vegetation_Height"/>
      <w:bookmarkStart w:id="104" w:name="_Toc490146730"/>
      <w:bookmarkStart w:id="105" w:name="_Toc505343315"/>
      <w:bookmarkEnd w:id="103"/>
      <w:r>
        <w:lastRenderedPageBreak/>
        <w:t>Create Vegetation Height Raster</w:t>
      </w:r>
      <w:bookmarkEnd w:id="104"/>
      <w:bookmarkEnd w:id="105"/>
    </w:p>
    <w:p w14:paraId="73BB09BC" w14:textId="77777777" w:rsidR="009E2DF3" w:rsidRDefault="0065421F" w:rsidP="0065421F">
      <w:pPr>
        <w:pStyle w:val="Heading3"/>
      </w:pPr>
      <w:r>
        <w:t xml:space="preserve">Dependent on the </w:t>
      </w:r>
      <w:hyperlink w:anchor="_Creating_a_DEM" w:history="1">
        <w:r w:rsidRPr="0065421F">
          <w:rPr>
            <w:rStyle w:val="Hyperlink"/>
          </w:rPr>
          <w:t>DEM Tool</w:t>
        </w:r>
      </w:hyperlink>
      <w:r>
        <w:t xml:space="preserve"> and the </w:t>
      </w:r>
      <w:hyperlink w:anchor="_Creating_a_DSM" w:history="1">
        <w:r w:rsidRPr="0065421F">
          <w:rPr>
            <w:rStyle w:val="Hyperlink"/>
          </w:rPr>
          <w:t>DSM Tool</w:t>
        </w:r>
      </w:hyperlink>
      <w:r>
        <w:t>. Run these tools first.</w:t>
      </w:r>
    </w:p>
    <w:p w14:paraId="69716D00" w14:textId="77777777" w:rsidR="0065421F" w:rsidRDefault="0065421F" w:rsidP="00773598">
      <w:pPr>
        <w:spacing w:after="0"/>
      </w:pPr>
    </w:p>
    <w:p w14:paraId="3F6F9502" w14:textId="77777777" w:rsidR="004E7791" w:rsidRPr="00CB3E85" w:rsidRDefault="004E7791">
      <w:pPr>
        <w:rPr>
          <w:sz w:val="24"/>
        </w:rPr>
      </w:pPr>
      <w:r w:rsidRPr="00CB3E85">
        <w:rPr>
          <w:sz w:val="24"/>
        </w:rPr>
        <w:t xml:space="preserve">Creating a vegetation height raster is a two-step process that </w:t>
      </w:r>
      <w:r w:rsidR="00023688" w:rsidRPr="00CB3E85">
        <w:rPr>
          <w:sz w:val="24"/>
        </w:rPr>
        <w:t>utilize</w:t>
      </w:r>
      <w:r w:rsidRPr="00CB3E85">
        <w:rPr>
          <w:sz w:val="24"/>
        </w:rPr>
        <w:t>s a</w:t>
      </w:r>
      <w:r w:rsidR="00023688" w:rsidRPr="00CB3E85">
        <w:rPr>
          <w:sz w:val="24"/>
        </w:rPr>
        <w:t xml:space="preserve"> </w:t>
      </w:r>
      <w:r w:rsidRPr="00CB3E85">
        <w:rPr>
          <w:sz w:val="24"/>
        </w:rPr>
        <w:t>c</w:t>
      </w:r>
      <w:r w:rsidR="00023688" w:rsidRPr="00CB3E85">
        <w:rPr>
          <w:sz w:val="24"/>
        </w:rPr>
        <w:t xml:space="preserve">onditional statement in the </w:t>
      </w:r>
      <w:r w:rsidRPr="00CB3E85">
        <w:rPr>
          <w:sz w:val="24"/>
        </w:rPr>
        <w:t>R</w:t>
      </w:r>
      <w:r w:rsidR="00023688" w:rsidRPr="00CB3E85">
        <w:rPr>
          <w:sz w:val="24"/>
        </w:rPr>
        <w:t xml:space="preserve">aster </w:t>
      </w:r>
      <w:r w:rsidRPr="00CB3E85">
        <w:rPr>
          <w:sz w:val="24"/>
        </w:rPr>
        <w:t>C</w:t>
      </w:r>
      <w:r w:rsidR="00023688" w:rsidRPr="00CB3E85">
        <w:rPr>
          <w:sz w:val="24"/>
        </w:rPr>
        <w:t xml:space="preserve">alculator. </w:t>
      </w:r>
    </w:p>
    <w:p w14:paraId="36B438CE" w14:textId="4BAE50D5" w:rsidR="00023688" w:rsidRPr="00CB3E85" w:rsidRDefault="00023688">
      <w:pPr>
        <w:rPr>
          <w:sz w:val="24"/>
        </w:rPr>
      </w:pPr>
      <w:r w:rsidRPr="00CB3E85">
        <w:rPr>
          <w:sz w:val="24"/>
        </w:rPr>
        <w:t xml:space="preserve">In ArcMap, </w:t>
      </w:r>
      <w:commentRangeStart w:id="106"/>
      <w:r w:rsidR="009A4639" w:rsidRPr="00CB3E85">
        <w:rPr>
          <w:sz w:val="24"/>
        </w:rPr>
        <w:t xml:space="preserve">search for </w:t>
      </w:r>
      <w:r w:rsidR="00CB3E85">
        <w:rPr>
          <w:sz w:val="24"/>
        </w:rPr>
        <w:t xml:space="preserve">and open </w:t>
      </w:r>
      <w:r w:rsidR="009A4639" w:rsidRPr="00CB3E85">
        <w:rPr>
          <w:sz w:val="24"/>
        </w:rPr>
        <w:t xml:space="preserve">the </w:t>
      </w:r>
      <w:r w:rsidRPr="00CB3E85">
        <w:rPr>
          <w:i/>
          <w:sz w:val="24"/>
        </w:rPr>
        <w:t>Raster Calculator</w:t>
      </w:r>
      <w:r w:rsidR="009A4639" w:rsidRPr="00CB3E85">
        <w:rPr>
          <w:i/>
          <w:sz w:val="24"/>
        </w:rPr>
        <w:t xml:space="preserve"> </w:t>
      </w:r>
      <w:r w:rsidR="009A4639" w:rsidRPr="00CB3E85">
        <w:rPr>
          <w:sz w:val="24"/>
        </w:rPr>
        <w:t>tool</w:t>
      </w:r>
      <w:commentRangeEnd w:id="106"/>
      <w:r w:rsidR="00691CF2">
        <w:rPr>
          <w:rStyle w:val="CommentReference"/>
        </w:rPr>
        <w:commentReference w:id="106"/>
      </w:r>
      <w:r w:rsidRPr="00CB3E85">
        <w:rPr>
          <w:sz w:val="24"/>
        </w:rPr>
        <w:t xml:space="preserve"> (</w:t>
      </w:r>
      <w:r w:rsidR="00C72401" w:rsidRPr="00CB3E85">
        <w:rPr>
          <w:sz w:val="24"/>
        </w:rPr>
        <w:fldChar w:fldCharType="begin"/>
      </w:r>
      <w:r w:rsidR="00C72401" w:rsidRPr="00CB3E85">
        <w:rPr>
          <w:sz w:val="24"/>
        </w:rPr>
        <w:instrText xml:space="preserve"> REF _Ref490218871 \h </w:instrText>
      </w:r>
      <w:r w:rsidR="00CB3E85">
        <w:rPr>
          <w:sz w:val="24"/>
        </w:rPr>
        <w:instrText xml:space="preserve"> \* MERGEFORMAT </w:instrText>
      </w:r>
      <w:r w:rsidR="00C72401" w:rsidRPr="00CB3E85">
        <w:rPr>
          <w:sz w:val="24"/>
        </w:rPr>
      </w:r>
      <w:r w:rsidR="00C72401" w:rsidRPr="00CB3E85">
        <w:rPr>
          <w:sz w:val="24"/>
        </w:rPr>
        <w:fldChar w:fldCharType="separate"/>
      </w:r>
      <w:r w:rsidR="00B823F7" w:rsidRPr="00B823F7">
        <w:rPr>
          <w:sz w:val="24"/>
        </w:rPr>
        <w:t xml:space="preserve">Figure </w:t>
      </w:r>
      <w:r w:rsidR="00B823F7" w:rsidRPr="00B823F7">
        <w:rPr>
          <w:noProof/>
          <w:sz w:val="24"/>
        </w:rPr>
        <w:t>10</w:t>
      </w:r>
      <w:r w:rsidR="00C72401" w:rsidRPr="00CB3E85">
        <w:rPr>
          <w:sz w:val="24"/>
        </w:rPr>
        <w:fldChar w:fldCharType="end"/>
      </w:r>
      <w:r w:rsidRPr="00CB3E85">
        <w:rPr>
          <w:sz w:val="24"/>
        </w:rPr>
        <w:t>).</w:t>
      </w:r>
      <w:ins w:id="107" w:author="Ryan Wortmann" w:date="2018-09-24T14:17:00Z">
        <w:r w:rsidR="0052569D" w:rsidRPr="0052569D">
          <w:t xml:space="preserve"> </w:t>
        </w:r>
        <w:r w:rsidR="0052569D" w:rsidRPr="0052569D">
          <w:rPr>
            <w:sz w:val="24"/>
          </w:rPr>
          <w:t>Spatial Analyst tool must be checked out to run Raster Calculator.</w:t>
        </w:r>
      </w:ins>
    </w:p>
    <w:p w14:paraId="3AF410D3" w14:textId="77777777" w:rsidR="00C72401" w:rsidRDefault="00C72401" w:rsidP="00F22297">
      <w:pPr>
        <w:keepNext/>
        <w:spacing w:after="0"/>
        <w:ind w:left="-540"/>
        <w:jc w:val="center"/>
      </w:pPr>
      <w:r>
        <w:rPr>
          <w:noProof/>
        </w:rPr>
        <w:drawing>
          <wp:inline distT="0" distB="0" distL="0" distR="0" wp14:anchorId="5311F54F" wp14:editId="72FCA82B">
            <wp:extent cx="6545179" cy="1554480"/>
            <wp:effectExtent l="19050" t="19050" r="2730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545179" cy="1554480"/>
                    </a:xfrm>
                    <a:prstGeom prst="rect">
                      <a:avLst/>
                    </a:prstGeom>
                    <a:ln>
                      <a:solidFill>
                        <a:schemeClr val="tx1"/>
                      </a:solidFill>
                    </a:ln>
                  </pic:spPr>
                </pic:pic>
              </a:graphicData>
            </a:graphic>
          </wp:inline>
        </w:drawing>
      </w:r>
    </w:p>
    <w:p w14:paraId="40364E43" w14:textId="38ED7457" w:rsidR="00023688" w:rsidRPr="00CB3E85" w:rsidRDefault="00C72401" w:rsidP="00CB3E85">
      <w:pPr>
        <w:pStyle w:val="Caption"/>
        <w:jc w:val="center"/>
        <w:rPr>
          <w:b w:val="0"/>
          <w:sz w:val="22"/>
        </w:rPr>
      </w:pPr>
      <w:bookmarkStart w:id="108" w:name="_Ref490218871"/>
      <w:bookmarkStart w:id="109" w:name="_Toc505343683"/>
      <w:r w:rsidRPr="00CB3E85">
        <w:rPr>
          <w:sz w:val="22"/>
        </w:rPr>
        <w:t xml:space="preserve">Figure </w:t>
      </w:r>
      <w:r w:rsidR="00B5499D" w:rsidRPr="00CB3E85">
        <w:rPr>
          <w:sz w:val="22"/>
        </w:rPr>
        <w:fldChar w:fldCharType="begin"/>
      </w:r>
      <w:r w:rsidR="00B5499D" w:rsidRPr="00CB3E85">
        <w:rPr>
          <w:sz w:val="22"/>
        </w:rPr>
        <w:instrText xml:space="preserve"> SEQ Figure \* ARABIC </w:instrText>
      </w:r>
      <w:r w:rsidR="00B5499D" w:rsidRPr="00CB3E85">
        <w:rPr>
          <w:sz w:val="22"/>
        </w:rPr>
        <w:fldChar w:fldCharType="separate"/>
      </w:r>
      <w:r w:rsidR="00B823F7">
        <w:rPr>
          <w:noProof/>
          <w:sz w:val="22"/>
        </w:rPr>
        <w:t>10</w:t>
      </w:r>
      <w:r w:rsidR="00B5499D" w:rsidRPr="00CB3E85">
        <w:rPr>
          <w:noProof/>
          <w:sz w:val="22"/>
        </w:rPr>
        <w:fldChar w:fldCharType="end"/>
      </w:r>
      <w:bookmarkEnd w:id="108"/>
      <w:r w:rsidRPr="00CB3E85">
        <w:rPr>
          <w:sz w:val="22"/>
        </w:rPr>
        <w:t>.</w:t>
      </w:r>
      <w:r w:rsidR="00CB3E85">
        <w:rPr>
          <w:sz w:val="22"/>
        </w:rPr>
        <w:t xml:space="preserve"> </w:t>
      </w:r>
      <w:r w:rsidRPr="00CB3E85">
        <w:rPr>
          <w:sz w:val="22"/>
        </w:rPr>
        <w:t xml:space="preserve"> </w:t>
      </w:r>
      <w:r w:rsidRPr="00CB3E85">
        <w:rPr>
          <w:b w:val="0"/>
          <w:sz w:val="22"/>
        </w:rPr>
        <w:t>Search</w:t>
      </w:r>
      <w:r w:rsidR="009A4639" w:rsidRPr="00CB3E85">
        <w:rPr>
          <w:b w:val="0"/>
          <w:sz w:val="22"/>
        </w:rPr>
        <w:t xml:space="preserve"> for the </w:t>
      </w:r>
      <w:r w:rsidRPr="00CB3E85">
        <w:rPr>
          <w:b w:val="0"/>
          <w:sz w:val="22"/>
        </w:rPr>
        <w:t>Raster Calculator tool</w:t>
      </w:r>
      <w:bookmarkEnd w:id="109"/>
    </w:p>
    <w:p w14:paraId="7E65317C" w14:textId="77777777" w:rsidR="009A4639" w:rsidRPr="00CB3E85" w:rsidRDefault="00CB3E85" w:rsidP="002918FE">
      <w:pPr>
        <w:ind w:right="-450"/>
        <w:rPr>
          <w:sz w:val="24"/>
        </w:rPr>
      </w:pPr>
      <w:r w:rsidRPr="00FB10D9">
        <w:rPr>
          <w:b/>
          <w:sz w:val="26"/>
          <w:szCs w:val="26"/>
        </w:rPr>
        <w:t>STEP 1:</w:t>
      </w:r>
      <w:r w:rsidRPr="00FB10D9">
        <w:rPr>
          <w:b/>
          <w:sz w:val="28"/>
        </w:rPr>
        <w:t xml:space="preserve"> </w:t>
      </w:r>
      <w:r w:rsidRPr="00FB10D9">
        <w:rPr>
          <w:sz w:val="28"/>
        </w:rPr>
        <w:t xml:space="preserve"> </w:t>
      </w:r>
      <w:r w:rsidRPr="00CB3E85">
        <w:rPr>
          <w:sz w:val="24"/>
        </w:rPr>
        <w:t>R</w:t>
      </w:r>
      <w:r w:rsidR="002918FE">
        <w:rPr>
          <w:sz w:val="24"/>
        </w:rPr>
        <w:t xml:space="preserve">emove negative values from </w:t>
      </w:r>
      <w:r w:rsidR="009A4639" w:rsidRPr="00CB3E85">
        <w:rPr>
          <w:sz w:val="24"/>
        </w:rPr>
        <w:t xml:space="preserve">vegetation results </w:t>
      </w:r>
      <w:r>
        <w:rPr>
          <w:sz w:val="24"/>
        </w:rPr>
        <w:t xml:space="preserve">with the </w:t>
      </w:r>
      <w:r w:rsidR="002918FE">
        <w:rPr>
          <w:sz w:val="24"/>
        </w:rPr>
        <w:t xml:space="preserve">following </w:t>
      </w:r>
      <w:r w:rsidR="009A4639" w:rsidRPr="00CB3E85">
        <w:rPr>
          <w:sz w:val="24"/>
        </w:rPr>
        <w:t>c</w:t>
      </w:r>
      <w:r w:rsidR="00023688" w:rsidRPr="00CB3E85">
        <w:rPr>
          <w:sz w:val="24"/>
        </w:rPr>
        <w:t xml:space="preserve">onditional statement: </w:t>
      </w:r>
      <w:r w:rsidR="009A4639" w:rsidRPr="00CB3E85">
        <w:rPr>
          <w:sz w:val="24"/>
        </w:rPr>
        <w:t xml:space="preserve"> </w:t>
      </w:r>
    </w:p>
    <w:p w14:paraId="0B285763" w14:textId="77777777" w:rsidR="00023688" w:rsidRPr="00CB3E85" w:rsidRDefault="00023688" w:rsidP="009A4639">
      <w:pPr>
        <w:jc w:val="center"/>
        <w:rPr>
          <w:sz w:val="28"/>
        </w:rPr>
      </w:pPr>
      <w:proofErr w:type="gramStart"/>
      <w:r w:rsidRPr="00CB3E85">
        <w:rPr>
          <w:i/>
          <w:sz w:val="28"/>
        </w:rPr>
        <w:t>Con(</w:t>
      </w:r>
      <w:proofErr w:type="gramEnd"/>
      <w:r w:rsidRPr="00CB3E85">
        <w:rPr>
          <w:i/>
          <w:sz w:val="28"/>
        </w:rPr>
        <w:t>("DSM" - "DEM") &lt; 0, 0, "DSM" - "DEM")</w:t>
      </w:r>
    </w:p>
    <w:p w14:paraId="25AD35D3" w14:textId="7C688322" w:rsidR="00023688" w:rsidRPr="00CB3E85" w:rsidRDefault="00F22297">
      <w:pPr>
        <w:rPr>
          <w:sz w:val="24"/>
        </w:rPr>
      </w:pPr>
      <w:r>
        <w:rPr>
          <w:sz w:val="24"/>
        </w:rPr>
        <w:t>C</w:t>
      </w:r>
      <w:r w:rsidR="00023688" w:rsidRPr="00CB3E85">
        <w:rPr>
          <w:sz w:val="24"/>
        </w:rPr>
        <w:t xml:space="preserve">reate this equation by </w:t>
      </w:r>
      <w:ins w:id="110" w:author="Jonathan Brooks" w:date="2018-09-18T08:50:00Z">
        <w:r w:rsidR="00691CF2">
          <w:rPr>
            <w:sz w:val="24"/>
          </w:rPr>
          <w:t xml:space="preserve">single or double </w:t>
        </w:r>
      </w:ins>
      <w:r w:rsidR="00023688" w:rsidRPr="00CB3E85">
        <w:rPr>
          <w:sz w:val="24"/>
        </w:rPr>
        <w:t>clicking on the appropriate value</w:t>
      </w:r>
      <w:r w:rsidR="009A4639" w:rsidRPr="00CB3E85">
        <w:rPr>
          <w:sz w:val="24"/>
        </w:rPr>
        <w:t>s within the dialog box</w:t>
      </w:r>
      <w:r>
        <w:rPr>
          <w:sz w:val="24"/>
        </w:rPr>
        <w:t xml:space="preserve"> (Figure 11)</w:t>
      </w:r>
      <w:r w:rsidR="00023688" w:rsidRPr="00CB3E85">
        <w:rPr>
          <w:sz w:val="24"/>
        </w:rPr>
        <w:t xml:space="preserve">.  </w:t>
      </w:r>
      <w:r>
        <w:rPr>
          <w:sz w:val="24"/>
        </w:rPr>
        <w:br/>
      </w:r>
      <w:r w:rsidR="00023688" w:rsidRPr="00CB3E85">
        <w:rPr>
          <w:sz w:val="24"/>
        </w:rPr>
        <w:t>Do not attempt to type</w:t>
      </w:r>
      <w:r w:rsidR="009A4639" w:rsidRPr="00CB3E85">
        <w:rPr>
          <w:sz w:val="24"/>
        </w:rPr>
        <w:t xml:space="preserve"> in</w:t>
      </w:r>
      <w:r w:rsidR="00023688" w:rsidRPr="00CB3E85">
        <w:rPr>
          <w:sz w:val="24"/>
        </w:rPr>
        <w:t xml:space="preserve"> the equation</w:t>
      </w:r>
      <w:r w:rsidR="00CB3E85">
        <w:rPr>
          <w:sz w:val="24"/>
        </w:rPr>
        <w:t xml:space="preserve"> by hand</w:t>
      </w:r>
      <w:r w:rsidR="00023688" w:rsidRPr="00CB3E85">
        <w:rPr>
          <w:sz w:val="24"/>
        </w:rPr>
        <w:t>.</w:t>
      </w:r>
    </w:p>
    <w:p w14:paraId="00F6B6B9" w14:textId="77777777" w:rsidR="00910089" w:rsidRDefault="00910089" w:rsidP="00F22297">
      <w:pPr>
        <w:keepNext/>
        <w:spacing w:after="0"/>
        <w:ind w:left="-90"/>
        <w:jc w:val="center"/>
      </w:pPr>
      <w:r>
        <w:rPr>
          <w:noProof/>
        </w:rPr>
        <w:lastRenderedPageBreak/>
        <w:drawing>
          <wp:inline distT="0" distB="0" distL="0" distR="0" wp14:anchorId="61CC7CF8" wp14:editId="7CE31FF7">
            <wp:extent cx="6031060" cy="3108960"/>
            <wp:effectExtent l="19050" t="19050" r="27305"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31060" cy="3108960"/>
                    </a:xfrm>
                    <a:prstGeom prst="rect">
                      <a:avLst/>
                    </a:prstGeom>
                    <a:ln>
                      <a:solidFill>
                        <a:schemeClr val="tx1"/>
                      </a:solidFill>
                    </a:ln>
                  </pic:spPr>
                </pic:pic>
              </a:graphicData>
            </a:graphic>
          </wp:inline>
        </w:drawing>
      </w:r>
    </w:p>
    <w:p w14:paraId="13CC8D3C" w14:textId="15BB3DD0" w:rsidR="00C72401" w:rsidRPr="00F22297" w:rsidRDefault="00910089" w:rsidP="00910089">
      <w:pPr>
        <w:pStyle w:val="Caption"/>
        <w:jc w:val="center"/>
        <w:rPr>
          <w:sz w:val="22"/>
        </w:rPr>
      </w:pPr>
      <w:bookmarkStart w:id="111" w:name="_Ref490219784"/>
      <w:bookmarkStart w:id="112" w:name="_Toc505343684"/>
      <w:r w:rsidRPr="00F22297">
        <w:rPr>
          <w:sz w:val="22"/>
        </w:rPr>
        <w:t xml:space="preserve">Figure </w:t>
      </w:r>
      <w:r w:rsidR="00B5499D" w:rsidRPr="00F22297">
        <w:rPr>
          <w:sz w:val="22"/>
        </w:rPr>
        <w:fldChar w:fldCharType="begin"/>
      </w:r>
      <w:r w:rsidR="00B5499D" w:rsidRPr="00F22297">
        <w:rPr>
          <w:sz w:val="22"/>
        </w:rPr>
        <w:instrText xml:space="preserve"> SEQ Figure \* ARABIC </w:instrText>
      </w:r>
      <w:r w:rsidR="00B5499D" w:rsidRPr="00F22297">
        <w:rPr>
          <w:sz w:val="22"/>
        </w:rPr>
        <w:fldChar w:fldCharType="separate"/>
      </w:r>
      <w:r w:rsidR="00B823F7">
        <w:rPr>
          <w:noProof/>
          <w:sz w:val="22"/>
        </w:rPr>
        <w:t>11</w:t>
      </w:r>
      <w:r w:rsidR="00B5499D" w:rsidRPr="00F22297">
        <w:rPr>
          <w:noProof/>
          <w:sz w:val="22"/>
        </w:rPr>
        <w:fldChar w:fldCharType="end"/>
      </w:r>
      <w:bookmarkEnd w:id="111"/>
      <w:r w:rsidRPr="00F22297">
        <w:rPr>
          <w:sz w:val="22"/>
        </w:rPr>
        <w:t xml:space="preserve">. </w:t>
      </w:r>
      <w:r w:rsidR="00F22297">
        <w:rPr>
          <w:sz w:val="22"/>
        </w:rPr>
        <w:t xml:space="preserve"> </w:t>
      </w:r>
      <w:r w:rsidRPr="00F22297">
        <w:rPr>
          <w:b w:val="0"/>
          <w:sz w:val="22"/>
        </w:rPr>
        <w:t xml:space="preserve">Conditional statement </w:t>
      </w:r>
      <w:r w:rsidR="006E7930" w:rsidRPr="00F22297">
        <w:rPr>
          <w:b w:val="0"/>
          <w:sz w:val="22"/>
        </w:rPr>
        <w:t>that removes</w:t>
      </w:r>
      <w:r w:rsidRPr="00F22297">
        <w:rPr>
          <w:b w:val="0"/>
          <w:sz w:val="22"/>
        </w:rPr>
        <w:t xml:space="preserve"> negative values</w:t>
      </w:r>
      <w:bookmarkEnd w:id="112"/>
    </w:p>
    <w:p w14:paraId="2952E8DA" w14:textId="77777777" w:rsidR="00910089" w:rsidRPr="00910089" w:rsidRDefault="00910089" w:rsidP="00910089"/>
    <w:p w14:paraId="6CBBBF0F" w14:textId="68A5BA1D" w:rsidR="00C72401" w:rsidRPr="00F22297" w:rsidRDefault="00CB3E85" w:rsidP="00FB10D9">
      <w:pPr>
        <w:rPr>
          <w:sz w:val="24"/>
        </w:rPr>
      </w:pPr>
      <w:r w:rsidRPr="00FB10D9">
        <w:rPr>
          <w:b/>
          <w:sz w:val="26"/>
          <w:szCs w:val="26"/>
        </w:rPr>
        <w:t>STEP 2:</w:t>
      </w:r>
      <w:r w:rsidRPr="00F22297">
        <w:rPr>
          <w:b/>
          <w:sz w:val="24"/>
        </w:rPr>
        <w:t xml:space="preserve">  </w:t>
      </w:r>
      <w:r w:rsidR="00F22297">
        <w:rPr>
          <w:sz w:val="24"/>
        </w:rPr>
        <w:t>R</w:t>
      </w:r>
      <w:r w:rsidR="00F22297" w:rsidRPr="00F22297">
        <w:rPr>
          <w:sz w:val="24"/>
        </w:rPr>
        <w:t>emove high false data returns</w:t>
      </w:r>
      <w:r w:rsidR="00F22297">
        <w:rPr>
          <w:sz w:val="24"/>
        </w:rPr>
        <w:t xml:space="preserve"> by</w:t>
      </w:r>
      <w:r w:rsidR="00F22297" w:rsidRPr="00F22297">
        <w:rPr>
          <w:sz w:val="24"/>
        </w:rPr>
        <w:t xml:space="preserve"> r</w:t>
      </w:r>
      <w:r w:rsidR="00C72401" w:rsidRPr="00F22297">
        <w:rPr>
          <w:sz w:val="24"/>
        </w:rPr>
        <w:t>epeat</w:t>
      </w:r>
      <w:r w:rsidR="00F22297">
        <w:rPr>
          <w:sz w:val="24"/>
        </w:rPr>
        <w:t>ing</w:t>
      </w:r>
      <w:r w:rsidR="00C72401" w:rsidRPr="00F22297">
        <w:rPr>
          <w:sz w:val="24"/>
        </w:rPr>
        <w:t xml:space="preserve"> the process with</w:t>
      </w:r>
      <w:r w:rsidR="00FB10D9">
        <w:rPr>
          <w:sz w:val="24"/>
        </w:rPr>
        <w:t xml:space="preserve"> the</w:t>
      </w:r>
      <w:r w:rsidR="00C72401" w:rsidRPr="00F22297">
        <w:rPr>
          <w:sz w:val="24"/>
        </w:rPr>
        <w:t xml:space="preserve"> equation </w:t>
      </w:r>
      <w:r w:rsidR="00645DCF" w:rsidRPr="00F22297">
        <w:rPr>
          <w:sz w:val="24"/>
        </w:rPr>
        <w:t>(</w:t>
      </w:r>
      <w:r w:rsidR="00645DCF" w:rsidRPr="00F22297">
        <w:rPr>
          <w:sz w:val="24"/>
        </w:rPr>
        <w:fldChar w:fldCharType="begin"/>
      </w:r>
      <w:r w:rsidR="00645DCF" w:rsidRPr="00F22297">
        <w:rPr>
          <w:sz w:val="24"/>
        </w:rPr>
        <w:instrText xml:space="preserve"> REF _Ref490472444 \h </w:instrText>
      </w:r>
      <w:r w:rsidR="00F22297">
        <w:rPr>
          <w:sz w:val="24"/>
        </w:rPr>
        <w:instrText xml:space="preserve"> \* MERGEFORMAT </w:instrText>
      </w:r>
      <w:r w:rsidR="00645DCF" w:rsidRPr="00F22297">
        <w:rPr>
          <w:sz w:val="24"/>
        </w:rPr>
      </w:r>
      <w:r w:rsidR="00645DCF" w:rsidRPr="00F22297">
        <w:rPr>
          <w:sz w:val="24"/>
        </w:rPr>
        <w:fldChar w:fldCharType="separate"/>
      </w:r>
      <w:r w:rsidR="00B823F7" w:rsidRPr="00B823F7">
        <w:rPr>
          <w:sz w:val="24"/>
        </w:rPr>
        <w:t xml:space="preserve">Figure </w:t>
      </w:r>
      <w:r w:rsidR="00B823F7" w:rsidRPr="00B823F7">
        <w:rPr>
          <w:noProof/>
          <w:sz w:val="24"/>
        </w:rPr>
        <w:t>12</w:t>
      </w:r>
      <w:r w:rsidR="00645DCF" w:rsidRPr="00F22297">
        <w:rPr>
          <w:sz w:val="24"/>
        </w:rPr>
        <w:fldChar w:fldCharType="end"/>
      </w:r>
      <w:r w:rsidR="00645DCF" w:rsidRPr="00F22297">
        <w:rPr>
          <w:sz w:val="24"/>
        </w:rPr>
        <w:t>)</w:t>
      </w:r>
      <w:r w:rsidR="009A4639" w:rsidRPr="00F22297">
        <w:rPr>
          <w:sz w:val="24"/>
        </w:rPr>
        <w:t>:</w:t>
      </w:r>
    </w:p>
    <w:p w14:paraId="799D8C0F" w14:textId="77777777" w:rsidR="00F22297" w:rsidRPr="00F22297" w:rsidRDefault="00C72401" w:rsidP="00F22297">
      <w:pPr>
        <w:spacing w:after="240"/>
        <w:jc w:val="center"/>
        <w:rPr>
          <w:i/>
          <w:sz w:val="28"/>
        </w:rPr>
      </w:pPr>
      <w:r w:rsidRPr="00F22297">
        <w:rPr>
          <w:i/>
          <w:sz w:val="28"/>
        </w:rPr>
        <w:t>Con(</w:t>
      </w:r>
      <w:r w:rsidR="00910089" w:rsidRPr="00F22297">
        <w:rPr>
          <w:i/>
          <w:sz w:val="28"/>
        </w:rPr>
        <w:t>“veg1</w:t>
      </w:r>
      <w:r w:rsidRPr="00F22297">
        <w:rPr>
          <w:i/>
          <w:sz w:val="28"/>
        </w:rPr>
        <w:t>”&gt;100, 100, "</w:t>
      </w:r>
      <w:r w:rsidR="00910089" w:rsidRPr="00F22297">
        <w:rPr>
          <w:i/>
          <w:sz w:val="28"/>
        </w:rPr>
        <w:t>veg1</w:t>
      </w:r>
      <w:r w:rsidRPr="00F22297">
        <w:rPr>
          <w:i/>
          <w:sz w:val="28"/>
        </w:rPr>
        <w:t>")</w:t>
      </w:r>
    </w:p>
    <w:p w14:paraId="2C13095F" w14:textId="77777777" w:rsidR="00C72401" w:rsidRDefault="00F22297" w:rsidP="00C72401">
      <w:pPr>
        <w:rPr>
          <w:i/>
        </w:rPr>
      </w:pPr>
      <w:r>
        <w:rPr>
          <w:i/>
        </w:rPr>
        <w:t xml:space="preserve">Note: </w:t>
      </w:r>
      <w:r w:rsidR="006E7930">
        <w:rPr>
          <w:i/>
        </w:rPr>
        <w:t>By specifying the</w:t>
      </w:r>
      <w:r w:rsidR="00C72401" w:rsidRPr="009A4639">
        <w:rPr>
          <w:i/>
        </w:rPr>
        <w:t xml:space="preserve"> number 100</w:t>
      </w:r>
      <w:r w:rsidR="006E7930">
        <w:rPr>
          <w:i/>
        </w:rPr>
        <w:t>,</w:t>
      </w:r>
      <w:r w:rsidR="00C72401" w:rsidRPr="009A4639">
        <w:rPr>
          <w:i/>
        </w:rPr>
        <w:t xml:space="preserve"> </w:t>
      </w:r>
      <w:r w:rsidR="006E7930">
        <w:rPr>
          <w:i/>
        </w:rPr>
        <w:t xml:space="preserve">we are saying that </w:t>
      </w:r>
      <w:r w:rsidR="00C72401" w:rsidRPr="009A4639">
        <w:rPr>
          <w:i/>
        </w:rPr>
        <w:t xml:space="preserve">any point greater than 100 meters above the </w:t>
      </w:r>
      <w:r>
        <w:rPr>
          <w:i/>
        </w:rPr>
        <w:br/>
        <w:t xml:space="preserve">           </w:t>
      </w:r>
      <w:r w:rsidR="00C72401" w:rsidRPr="009A4639">
        <w:rPr>
          <w:i/>
        </w:rPr>
        <w:t>ground is assumed</w:t>
      </w:r>
      <w:r w:rsidR="006E7930">
        <w:rPr>
          <w:i/>
        </w:rPr>
        <w:t xml:space="preserve"> to be</w:t>
      </w:r>
      <w:r w:rsidR="00C72401" w:rsidRPr="009A4639">
        <w:rPr>
          <w:i/>
        </w:rPr>
        <w:t xml:space="preserve"> false data and </w:t>
      </w:r>
      <w:r w:rsidR="00027A4F">
        <w:rPr>
          <w:i/>
        </w:rPr>
        <w:t>should</w:t>
      </w:r>
      <w:r w:rsidR="006E7930">
        <w:rPr>
          <w:i/>
        </w:rPr>
        <w:t xml:space="preserve"> be </w:t>
      </w:r>
      <w:r w:rsidR="00C72401" w:rsidRPr="009A4639">
        <w:rPr>
          <w:i/>
        </w:rPr>
        <w:t>removed.</w:t>
      </w:r>
    </w:p>
    <w:p w14:paraId="715B46F8" w14:textId="77777777" w:rsidR="00F22297" w:rsidRPr="009A4639" w:rsidRDefault="00F22297" w:rsidP="00C72401">
      <w:pPr>
        <w:rPr>
          <w:i/>
        </w:rPr>
      </w:pPr>
    </w:p>
    <w:p w14:paraId="55BE808B" w14:textId="77777777" w:rsidR="00645DCF" w:rsidRDefault="00910089" w:rsidP="006E7930">
      <w:pPr>
        <w:keepNext/>
        <w:spacing w:after="0"/>
      </w:pPr>
      <w:r>
        <w:rPr>
          <w:noProof/>
        </w:rPr>
        <w:lastRenderedPageBreak/>
        <w:drawing>
          <wp:inline distT="0" distB="0" distL="0" distR="0" wp14:anchorId="304E39D2" wp14:editId="440D0721">
            <wp:extent cx="6087838" cy="310896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87838" cy="3108960"/>
                    </a:xfrm>
                    <a:prstGeom prst="rect">
                      <a:avLst/>
                    </a:prstGeom>
                    <a:ln>
                      <a:solidFill>
                        <a:schemeClr val="tx1"/>
                      </a:solidFill>
                    </a:ln>
                  </pic:spPr>
                </pic:pic>
              </a:graphicData>
            </a:graphic>
          </wp:inline>
        </w:drawing>
      </w:r>
    </w:p>
    <w:p w14:paraId="0856366E" w14:textId="456C61BD" w:rsidR="00910089" w:rsidRPr="00F22297" w:rsidRDefault="00645DCF" w:rsidP="00173519">
      <w:pPr>
        <w:pStyle w:val="Caption"/>
        <w:jc w:val="center"/>
        <w:rPr>
          <w:sz w:val="22"/>
        </w:rPr>
      </w:pPr>
      <w:bookmarkStart w:id="113" w:name="_Ref490472444"/>
      <w:bookmarkStart w:id="114" w:name="_Ref490472440"/>
      <w:bookmarkStart w:id="115" w:name="_Toc505343685"/>
      <w:r w:rsidRPr="00F22297">
        <w:rPr>
          <w:sz w:val="22"/>
        </w:rPr>
        <w:t xml:space="preserve">Figure </w:t>
      </w:r>
      <w:r w:rsidR="00B5499D" w:rsidRPr="00F22297">
        <w:rPr>
          <w:sz w:val="22"/>
        </w:rPr>
        <w:fldChar w:fldCharType="begin"/>
      </w:r>
      <w:r w:rsidR="00B5499D" w:rsidRPr="00F22297">
        <w:rPr>
          <w:sz w:val="22"/>
        </w:rPr>
        <w:instrText xml:space="preserve"> SEQ Figure \* ARABIC </w:instrText>
      </w:r>
      <w:r w:rsidR="00B5499D" w:rsidRPr="00F22297">
        <w:rPr>
          <w:sz w:val="22"/>
        </w:rPr>
        <w:fldChar w:fldCharType="separate"/>
      </w:r>
      <w:r w:rsidR="00B823F7">
        <w:rPr>
          <w:noProof/>
          <w:sz w:val="22"/>
        </w:rPr>
        <w:t>12</w:t>
      </w:r>
      <w:r w:rsidR="00B5499D" w:rsidRPr="00F22297">
        <w:rPr>
          <w:noProof/>
          <w:sz w:val="22"/>
        </w:rPr>
        <w:fldChar w:fldCharType="end"/>
      </w:r>
      <w:bookmarkEnd w:id="113"/>
      <w:r w:rsidRPr="00F22297">
        <w:rPr>
          <w:sz w:val="22"/>
        </w:rPr>
        <w:t xml:space="preserve">. </w:t>
      </w:r>
      <w:r w:rsidR="00F22297">
        <w:rPr>
          <w:sz w:val="22"/>
        </w:rPr>
        <w:t xml:space="preserve"> </w:t>
      </w:r>
      <w:r w:rsidRPr="00F22297">
        <w:rPr>
          <w:b w:val="0"/>
          <w:sz w:val="22"/>
        </w:rPr>
        <w:t xml:space="preserve">Conditional statement </w:t>
      </w:r>
      <w:r w:rsidR="006E7930" w:rsidRPr="00F22297">
        <w:rPr>
          <w:b w:val="0"/>
          <w:sz w:val="22"/>
        </w:rPr>
        <w:t>that removes</w:t>
      </w:r>
      <w:r w:rsidRPr="00F22297">
        <w:rPr>
          <w:b w:val="0"/>
          <w:sz w:val="22"/>
        </w:rPr>
        <w:t xml:space="preserve"> outliers</w:t>
      </w:r>
      <w:bookmarkEnd w:id="114"/>
      <w:bookmarkEnd w:id="115"/>
      <w:r w:rsidR="006E7930" w:rsidRPr="00F22297">
        <w:rPr>
          <w:b w:val="0"/>
          <w:sz w:val="22"/>
        </w:rPr>
        <w:t xml:space="preserve"> or high false data returns</w:t>
      </w:r>
    </w:p>
    <w:p w14:paraId="6E72DCF2" w14:textId="77777777" w:rsidR="009E2DF3" w:rsidRDefault="009E2DF3">
      <w:pPr>
        <w:rPr>
          <w:rFonts w:asciiTheme="majorHAnsi" w:eastAsiaTheme="majorEastAsia" w:hAnsiTheme="majorHAnsi" w:cstheme="majorBidi"/>
          <w:b/>
          <w:bCs/>
          <w:color w:val="365F91" w:themeColor="accent1" w:themeShade="BF"/>
          <w:sz w:val="28"/>
          <w:szCs w:val="28"/>
        </w:rPr>
      </w:pPr>
      <w:r>
        <w:br w:type="page"/>
      </w:r>
    </w:p>
    <w:p w14:paraId="47931897" w14:textId="77777777" w:rsidR="00C31F88" w:rsidRDefault="00C31F88" w:rsidP="00C31F88">
      <w:pPr>
        <w:pStyle w:val="Heading1"/>
      </w:pPr>
      <w:bookmarkStart w:id="116" w:name="_Get_Filled_Flow"/>
      <w:bookmarkStart w:id="117" w:name="_Toc505343316"/>
      <w:bookmarkStart w:id="118" w:name="_Toc490146731"/>
      <w:bookmarkEnd w:id="116"/>
      <w:r>
        <w:lastRenderedPageBreak/>
        <w:t>Aspect</w:t>
      </w:r>
      <w:bookmarkEnd w:id="117"/>
    </w:p>
    <w:p w14:paraId="71232940" w14:textId="77777777" w:rsidR="0065421F" w:rsidRDefault="0065421F" w:rsidP="00BD7702">
      <w:pPr>
        <w:pStyle w:val="Heading3"/>
      </w:pPr>
      <w:r>
        <w:t xml:space="preserve">Dependent on the </w:t>
      </w:r>
      <w:hyperlink w:anchor="_Creating_a_DEM" w:history="1">
        <w:r w:rsidRPr="0065421F">
          <w:rPr>
            <w:rStyle w:val="Hyperlink"/>
          </w:rPr>
          <w:t>DEM Tool</w:t>
        </w:r>
      </w:hyperlink>
      <w:r>
        <w:t>.  Run this tool first.</w:t>
      </w:r>
    </w:p>
    <w:p w14:paraId="6CF278A1" w14:textId="77777777" w:rsidR="00027A4F" w:rsidRPr="00027A4F" w:rsidRDefault="00027A4F" w:rsidP="00027A4F">
      <w:pPr>
        <w:spacing w:after="0"/>
      </w:pPr>
    </w:p>
    <w:p w14:paraId="2D0AA669" w14:textId="0B4A71F0" w:rsidR="00C31F88" w:rsidRPr="00F22297" w:rsidRDefault="00C31F88">
      <w:pPr>
        <w:rPr>
          <w:sz w:val="24"/>
        </w:rPr>
      </w:pPr>
      <w:r w:rsidRPr="00F22297">
        <w:rPr>
          <w:sz w:val="24"/>
        </w:rPr>
        <w:t xml:space="preserve">The </w:t>
      </w:r>
      <w:r w:rsidR="00027A4F" w:rsidRPr="00F22297">
        <w:rPr>
          <w:i/>
          <w:sz w:val="24"/>
        </w:rPr>
        <w:t>A</w:t>
      </w:r>
      <w:r w:rsidRPr="00F22297">
        <w:rPr>
          <w:i/>
          <w:sz w:val="24"/>
        </w:rPr>
        <w:t>spect</w:t>
      </w:r>
      <w:r w:rsidR="00027A4F" w:rsidRPr="00F22297">
        <w:rPr>
          <w:sz w:val="24"/>
        </w:rPr>
        <w:t xml:space="preserve"> tool</w:t>
      </w:r>
      <w:r w:rsidRPr="00F22297">
        <w:rPr>
          <w:sz w:val="24"/>
        </w:rPr>
        <w:t xml:space="preserve"> identifies the downslope direction of the maximum rate of change in value </w:t>
      </w:r>
      <w:r w:rsidR="00027A4F" w:rsidRPr="00F22297">
        <w:rPr>
          <w:sz w:val="24"/>
        </w:rPr>
        <w:t xml:space="preserve">from each cell to its neighbors </w:t>
      </w:r>
      <w:r w:rsidR="008A2963" w:rsidRPr="00F22297">
        <w:rPr>
          <w:sz w:val="24"/>
        </w:rPr>
        <w:t>(</w:t>
      </w:r>
      <w:r w:rsidR="008A2963" w:rsidRPr="00F22297">
        <w:rPr>
          <w:sz w:val="24"/>
        </w:rPr>
        <w:fldChar w:fldCharType="begin"/>
      </w:r>
      <w:r w:rsidR="008A2963" w:rsidRPr="00F22297">
        <w:rPr>
          <w:sz w:val="24"/>
        </w:rPr>
        <w:instrText xml:space="preserve"> REF _Ref491168620 \h </w:instrText>
      </w:r>
      <w:r w:rsidR="00F22297">
        <w:rPr>
          <w:sz w:val="24"/>
        </w:rPr>
        <w:instrText xml:space="preserve"> \* MERGEFORMAT </w:instrText>
      </w:r>
      <w:r w:rsidR="008A2963" w:rsidRPr="00F22297">
        <w:rPr>
          <w:sz w:val="24"/>
        </w:rPr>
      </w:r>
      <w:r w:rsidR="008A2963" w:rsidRPr="00F22297">
        <w:rPr>
          <w:sz w:val="24"/>
        </w:rPr>
        <w:fldChar w:fldCharType="separate"/>
      </w:r>
      <w:r w:rsidR="00B823F7" w:rsidRPr="00B823F7">
        <w:rPr>
          <w:sz w:val="24"/>
        </w:rPr>
        <w:t xml:space="preserve">Figure </w:t>
      </w:r>
      <w:r w:rsidR="00B823F7" w:rsidRPr="00B823F7">
        <w:rPr>
          <w:noProof/>
          <w:sz w:val="24"/>
        </w:rPr>
        <w:t>13</w:t>
      </w:r>
      <w:r w:rsidR="008A2963" w:rsidRPr="00F22297">
        <w:rPr>
          <w:sz w:val="24"/>
        </w:rPr>
        <w:fldChar w:fldCharType="end"/>
      </w:r>
      <w:r w:rsidR="008A2963" w:rsidRPr="00F22297">
        <w:rPr>
          <w:sz w:val="24"/>
        </w:rPr>
        <w:t>)</w:t>
      </w:r>
      <w:r w:rsidR="00027A4F" w:rsidRPr="00F22297">
        <w:rPr>
          <w:sz w:val="24"/>
        </w:rPr>
        <w:t>.</w:t>
      </w:r>
    </w:p>
    <w:p w14:paraId="0C9ECF9B" w14:textId="77777777" w:rsidR="00C31F88" w:rsidRPr="00F22297" w:rsidRDefault="00C31F88">
      <w:pPr>
        <w:rPr>
          <w:sz w:val="24"/>
        </w:rPr>
      </w:pPr>
      <w:r w:rsidRPr="00F22297">
        <w:rPr>
          <w:rStyle w:val="Heading3Char"/>
          <w:sz w:val="24"/>
        </w:rPr>
        <w:t>Input:</w:t>
      </w:r>
      <w:r w:rsidR="00027A4F" w:rsidRPr="00F22297">
        <w:rPr>
          <w:rStyle w:val="Heading3Char"/>
          <w:sz w:val="24"/>
        </w:rPr>
        <w:t xml:space="preserve"> </w:t>
      </w:r>
      <w:r w:rsidRPr="00F22297">
        <w:rPr>
          <w:sz w:val="24"/>
        </w:rPr>
        <w:t xml:space="preserve"> </w:t>
      </w:r>
      <w:hyperlink w:anchor="_Creating_a_DEM" w:history="1">
        <w:r w:rsidRPr="00F22297">
          <w:rPr>
            <w:rStyle w:val="Hyperlink"/>
            <w:sz w:val="24"/>
          </w:rPr>
          <w:t>DEM</w:t>
        </w:r>
      </w:hyperlink>
      <w:r w:rsidRPr="00F22297">
        <w:rPr>
          <w:sz w:val="24"/>
        </w:rPr>
        <w:t xml:space="preserve"> created from</w:t>
      </w:r>
      <w:r w:rsidR="00027A4F" w:rsidRPr="00F22297">
        <w:rPr>
          <w:sz w:val="24"/>
        </w:rPr>
        <w:t xml:space="preserve"> </w:t>
      </w:r>
      <w:r w:rsidR="002918FE">
        <w:rPr>
          <w:i/>
          <w:sz w:val="24"/>
        </w:rPr>
        <w:t xml:space="preserve">Create DEM </w:t>
      </w:r>
      <w:r w:rsidR="002918FE">
        <w:rPr>
          <w:sz w:val="24"/>
        </w:rPr>
        <w:t>process</w:t>
      </w:r>
    </w:p>
    <w:p w14:paraId="438F2F65" w14:textId="77777777" w:rsidR="0039682B" w:rsidRDefault="0039682B">
      <w:pPr>
        <w:rPr>
          <w:sz w:val="24"/>
        </w:rPr>
      </w:pPr>
      <w:r w:rsidRPr="00F22297">
        <w:rPr>
          <w:rStyle w:val="Heading3Char"/>
          <w:sz w:val="24"/>
        </w:rPr>
        <w:t>Output:</w:t>
      </w:r>
      <w:r w:rsidRPr="00F22297">
        <w:rPr>
          <w:sz w:val="24"/>
        </w:rPr>
        <w:t xml:space="preserve"> </w:t>
      </w:r>
      <w:r w:rsidR="00027A4F" w:rsidRPr="00F22297">
        <w:rPr>
          <w:sz w:val="24"/>
        </w:rPr>
        <w:t xml:space="preserve"> Aspect raster</w:t>
      </w:r>
    </w:p>
    <w:p w14:paraId="671A1779" w14:textId="77777777" w:rsidR="00F22297" w:rsidRPr="00F22297" w:rsidRDefault="00F22297">
      <w:pPr>
        <w:rPr>
          <w:sz w:val="24"/>
        </w:rPr>
      </w:pPr>
    </w:p>
    <w:p w14:paraId="6F03585E" w14:textId="59176CE2" w:rsidR="0039682B" w:rsidRDefault="000067AE">
      <w:pPr>
        <w:keepNext/>
        <w:tabs>
          <w:tab w:val="left" w:pos="630"/>
        </w:tabs>
        <w:spacing w:after="0"/>
        <w:ind w:left="-540"/>
        <w:jc w:val="center"/>
        <w:pPrChange w:id="119" w:author="Ryan Wortmann" w:date="2018-09-26T16:20:00Z">
          <w:pPr>
            <w:keepNext/>
            <w:tabs>
              <w:tab w:val="left" w:pos="630"/>
            </w:tabs>
            <w:spacing w:after="0"/>
            <w:ind w:left="-540"/>
          </w:pPr>
        </w:pPrChange>
      </w:pPr>
      <w:ins w:id="120" w:author="Ryan Wortmann" w:date="2018-09-26T16:20:00Z">
        <w:r w:rsidRPr="000067AE">
          <w:rPr>
            <w:noProof/>
          </w:rPr>
          <w:drawing>
            <wp:inline distT="0" distB="0" distL="0" distR="0" wp14:anchorId="72B9022D" wp14:editId="2D794591">
              <wp:extent cx="5943600" cy="2418715"/>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18715"/>
                      </a:xfrm>
                      <a:prstGeom prst="rect">
                        <a:avLst/>
                      </a:prstGeom>
                    </pic:spPr>
                  </pic:pic>
                </a:graphicData>
              </a:graphic>
            </wp:inline>
          </w:drawing>
        </w:r>
      </w:ins>
      <w:commentRangeStart w:id="121"/>
      <w:del w:id="122" w:author="Ryan Wortmann" w:date="2018-09-26T16:20:00Z">
        <w:r w:rsidR="00C31F88" w:rsidDel="000067AE">
          <w:rPr>
            <w:noProof/>
          </w:rPr>
          <w:drawing>
            <wp:inline distT="0" distB="0" distL="0" distR="0" wp14:anchorId="42D74EA9" wp14:editId="14B8F654">
              <wp:extent cx="6549210" cy="1737360"/>
              <wp:effectExtent l="19050" t="19050" r="2349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549210" cy="1737360"/>
                      </a:xfrm>
                      <a:prstGeom prst="rect">
                        <a:avLst/>
                      </a:prstGeom>
                      <a:ln>
                        <a:solidFill>
                          <a:schemeClr val="tx1"/>
                        </a:solidFill>
                      </a:ln>
                    </pic:spPr>
                  </pic:pic>
                </a:graphicData>
              </a:graphic>
            </wp:inline>
          </w:drawing>
        </w:r>
      </w:del>
      <w:commentRangeEnd w:id="121"/>
      <w:r w:rsidR="00691CF2">
        <w:rPr>
          <w:rStyle w:val="CommentReference"/>
        </w:rPr>
        <w:commentReference w:id="121"/>
      </w:r>
    </w:p>
    <w:p w14:paraId="6E61FF10" w14:textId="45559819" w:rsidR="00C31F88" w:rsidRDefault="0039682B" w:rsidP="0039682B">
      <w:pPr>
        <w:pStyle w:val="Caption"/>
        <w:jc w:val="center"/>
      </w:pPr>
      <w:bookmarkStart w:id="123" w:name="_Ref491168620"/>
      <w:bookmarkStart w:id="124" w:name="_Toc505343686"/>
      <w:r w:rsidRPr="00F22297">
        <w:rPr>
          <w:sz w:val="22"/>
        </w:rPr>
        <w:t xml:space="preserve">Figure </w:t>
      </w:r>
      <w:r w:rsidR="00B5499D" w:rsidRPr="00F22297">
        <w:rPr>
          <w:sz w:val="22"/>
        </w:rPr>
        <w:fldChar w:fldCharType="begin"/>
      </w:r>
      <w:r w:rsidR="00B5499D" w:rsidRPr="00F22297">
        <w:rPr>
          <w:sz w:val="22"/>
        </w:rPr>
        <w:instrText xml:space="preserve"> SEQ Figure \* ARABIC </w:instrText>
      </w:r>
      <w:r w:rsidR="00B5499D" w:rsidRPr="00F22297">
        <w:rPr>
          <w:sz w:val="22"/>
        </w:rPr>
        <w:fldChar w:fldCharType="separate"/>
      </w:r>
      <w:r w:rsidR="00B823F7">
        <w:rPr>
          <w:noProof/>
          <w:sz w:val="22"/>
        </w:rPr>
        <w:t>13</w:t>
      </w:r>
      <w:r w:rsidR="00B5499D" w:rsidRPr="00F22297">
        <w:rPr>
          <w:noProof/>
          <w:sz w:val="22"/>
        </w:rPr>
        <w:fldChar w:fldCharType="end"/>
      </w:r>
      <w:bookmarkEnd w:id="123"/>
      <w:r w:rsidRPr="00F22297">
        <w:rPr>
          <w:sz w:val="22"/>
        </w:rPr>
        <w:t xml:space="preserve">. </w:t>
      </w:r>
      <w:r w:rsidR="00F22297">
        <w:rPr>
          <w:sz w:val="22"/>
        </w:rPr>
        <w:t xml:space="preserve"> </w:t>
      </w:r>
      <w:r w:rsidRPr="00F22297">
        <w:rPr>
          <w:b w:val="0"/>
          <w:sz w:val="22"/>
        </w:rPr>
        <w:t>Aspect tool</w:t>
      </w:r>
      <w:bookmarkEnd w:id="124"/>
    </w:p>
    <w:p w14:paraId="4082FED3" w14:textId="77777777" w:rsidR="0039682B" w:rsidRDefault="0039682B"/>
    <w:p w14:paraId="7C76C1C9" w14:textId="77777777" w:rsidR="0039682B" w:rsidRDefault="0039682B">
      <w:r>
        <w:br w:type="page"/>
      </w:r>
    </w:p>
    <w:p w14:paraId="72F533C1" w14:textId="77777777" w:rsidR="0039682B" w:rsidRDefault="005C7CA3" w:rsidP="005C7CA3">
      <w:pPr>
        <w:pStyle w:val="Heading1"/>
      </w:pPr>
      <w:bookmarkStart w:id="125" w:name="_Hillshade"/>
      <w:bookmarkStart w:id="126" w:name="_Toc505343317"/>
      <w:bookmarkEnd w:id="125"/>
      <w:proofErr w:type="spellStart"/>
      <w:r>
        <w:lastRenderedPageBreak/>
        <w:t>Hillshade</w:t>
      </w:r>
      <w:bookmarkEnd w:id="126"/>
      <w:proofErr w:type="spellEnd"/>
    </w:p>
    <w:p w14:paraId="43CF5725" w14:textId="77777777" w:rsidR="005C7CA3" w:rsidRDefault="0065421F" w:rsidP="0065421F">
      <w:pPr>
        <w:pStyle w:val="Heading3"/>
      </w:pPr>
      <w:r>
        <w:t xml:space="preserve">Dependent on the </w:t>
      </w:r>
      <w:hyperlink w:anchor="_Creating_a_DEM" w:history="1">
        <w:r w:rsidRPr="0065421F">
          <w:rPr>
            <w:rStyle w:val="Hyperlink"/>
          </w:rPr>
          <w:t>DEM Tool</w:t>
        </w:r>
      </w:hyperlink>
      <w:r w:rsidR="00291940">
        <w:t xml:space="preserve">.  Run this tool </w:t>
      </w:r>
      <w:r>
        <w:t>first.</w:t>
      </w:r>
    </w:p>
    <w:p w14:paraId="044EECCE" w14:textId="77777777" w:rsidR="005C7CA3" w:rsidRPr="00E330A1" w:rsidRDefault="00027A4F" w:rsidP="005C7CA3">
      <w:pPr>
        <w:spacing w:before="100" w:beforeAutospacing="1" w:after="100" w:afterAutospacing="1" w:line="240" w:lineRule="auto"/>
        <w:rPr>
          <w:rFonts w:eastAsia="Times New Roman" w:cstheme="minorHAnsi"/>
          <w:color w:val="000000"/>
          <w:sz w:val="24"/>
        </w:rPr>
      </w:pPr>
      <w:r w:rsidRPr="00E330A1">
        <w:rPr>
          <w:rFonts w:eastAsia="Times New Roman" w:cstheme="minorHAnsi"/>
          <w:color w:val="000000"/>
          <w:sz w:val="24"/>
        </w:rPr>
        <w:t xml:space="preserve">The </w:t>
      </w:r>
      <w:proofErr w:type="spellStart"/>
      <w:r w:rsidR="005C7CA3" w:rsidRPr="00E330A1">
        <w:rPr>
          <w:rFonts w:eastAsia="Times New Roman" w:cstheme="minorHAnsi"/>
          <w:i/>
          <w:color w:val="000000"/>
          <w:sz w:val="24"/>
        </w:rPr>
        <w:t>Hillshade</w:t>
      </w:r>
      <w:proofErr w:type="spellEnd"/>
      <w:r w:rsidR="005C7CA3" w:rsidRPr="00E330A1">
        <w:rPr>
          <w:rFonts w:eastAsia="Times New Roman" w:cstheme="minorHAnsi"/>
          <w:color w:val="000000"/>
          <w:sz w:val="24"/>
        </w:rPr>
        <w:t xml:space="preserve"> tool </w:t>
      </w:r>
      <w:r w:rsidR="002918FE">
        <w:rPr>
          <w:rFonts w:eastAsia="Times New Roman" w:cstheme="minorHAnsi"/>
          <w:color w:val="000000"/>
          <w:sz w:val="24"/>
        </w:rPr>
        <w:t xml:space="preserve">(Figure 14) </w:t>
      </w:r>
      <w:r w:rsidR="005C7CA3" w:rsidRPr="00E330A1">
        <w:rPr>
          <w:rFonts w:eastAsia="Times New Roman" w:cstheme="minorHAnsi"/>
          <w:color w:val="000000"/>
          <w:sz w:val="24"/>
        </w:rPr>
        <w:t>creates a shaded relief from a surface raster by considering the illumination source angle and shadows</w:t>
      </w:r>
      <w:r w:rsidRPr="00E330A1">
        <w:rPr>
          <w:rFonts w:eastAsia="Times New Roman" w:cstheme="minorHAnsi"/>
          <w:color w:val="000000"/>
          <w:sz w:val="24"/>
        </w:rPr>
        <w:t>.</w:t>
      </w:r>
      <w:r w:rsidR="002918FE">
        <w:rPr>
          <w:rFonts w:eastAsia="Times New Roman" w:cstheme="minorHAnsi"/>
          <w:color w:val="000000"/>
          <w:sz w:val="24"/>
        </w:rPr>
        <w:t xml:space="preserve"> </w:t>
      </w:r>
      <w:r w:rsidR="00775024">
        <w:rPr>
          <w:rFonts w:eastAsia="Times New Roman" w:cstheme="minorHAnsi"/>
          <w:color w:val="000000"/>
          <w:sz w:val="24"/>
        </w:rPr>
        <w:t xml:space="preserve"> The output of this tool will be used to perform quality checks on the </w:t>
      </w:r>
      <w:r w:rsidR="00775024" w:rsidRPr="005668AA">
        <w:rPr>
          <w:rFonts w:eastAsia="Times New Roman" w:cstheme="minorHAnsi"/>
          <w:i/>
          <w:color w:val="000000"/>
          <w:sz w:val="24"/>
        </w:rPr>
        <w:t>Active Channel Polygons Part 2</w:t>
      </w:r>
      <w:r w:rsidR="00775024">
        <w:rPr>
          <w:rFonts w:eastAsia="Times New Roman" w:cstheme="minorHAnsi"/>
          <w:color w:val="000000"/>
          <w:sz w:val="24"/>
        </w:rPr>
        <w:t xml:space="preserve"> output.</w:t>
      </w:r>
    </w:p>
    <w:p w14:paraId="62DF3D73" w14:textId="77777777" w:rsidR="005C7CA3" w:rsidRPr="002918FE" w:rsidRDefault="005C7CA3" w:rsidP="005C7CA3">
      <w:pPr>
        <w:rPr>
          <w:sz w:val="24"/>
        </w:rPr>
      </w:pPr>
      <w:r w:rsidRPr="00E330A1">
        <w:rPr>
          <w:rStyle w:val="Heading3Char"/>
          <w:sz w:val="24"/>
        </w:rPr>
        <w:t>Input:</w:t>
      </w:r>
      <w:r w:rsidR="00027A4F" w:rsidRPr="00E330A1">
        <w:rPr>
          <w:rStyle w:val="Heading3Char"/>
          <w:sz w:val="24"/>
        </w:rPr>
        <w:t xml:space="preserve"> </w:t>
      </w:r>
      <w:r w:rsidRPr="00E330A1">
        <w:rPr>
          <w:sz w:val="24"/>
        </w:rPr>
        <w:t xml:space="preserve"> </w:t>
      </w:r>
      <w:hyperlink w:anchor="_Creating_a_DEM" w:history="1">
        <w:r w:rsidRPr="00E330A1">
          <w:rPr>
            <w:rStyle w:val="Hyperlink"/>
            <w:sz w:val="24"/>
          </w:rPr>
          <w:t>DEM</w:t>
        </w:r>
      </w:hyperlink>
      <w:r w:rsidR="002918FE">
        <w:rPr>
          <w:sz w:val="24"/>
        </w:rPr>
        <w:t xml:space="preserve"> created from </w:t>
      </w:r>
      <w:r w:rsidR="002918FE">
        <w:rPr>
          <w:i/>
          <w:sz w:val="24"/>
        </w:rPr>
        <w:t xml:space="preserve">Create DEM </w:t>
      </w:r>
      <w:r w:rsidR="002918FE">
        <w:rPr>
          <w:sz w:val="24"/>
        </w:rPr>
        <w:t>process</w:t>
      </w:r>
    </w:p>
    <w:p w14:paraId="294561D6" w14:textId="77777777" w:rsidR="005C7CA3" w:rsidRPr="00E330A1" w:rsidRDefault="005C7CA3" w:rsidP="005C7CA3">
      <w:pPr>
        <w:rPr>
          <w:sz w:val="24"/>
        </w:rPr>
      </w:pPr>
      <w:r w:rsidRPr="00E330A1">
        <w:rPr>
          <w:rStyle w:val="Heading3Char"/>
          <w:sz w:val="24"/>
        </w:rPr>
        <w:t>Output:</w:t>
      </w:r>
      <w:r w:rsidR="00027A4F" w:rsidRPr="00E330A1">
        <w:rPr>
          <w:sz w:val="24"/>
        </w:rPr>
        <w:t xml:space="preserve">  </w:t>
      </w:r>
      <w:proofErr w:type="spellStart"/>
      <w:r w:rsidR="00027A4F" w:rsidRPr="00E330A1">
        <w:rPr>
          <w:sz w:val="24"/>
        </w:rPr>
        <w:t>Hillshade</w:t>
      </w:r>
      <w:proofErr w:type="spellEnd"/>
      <w:r w:rsidR="00027A4F" w:rsidRPr="00E330A1">
        <w:rPr>
          <w:sz w:val="24"/>
        </w:rPr>
        <w:t xml:space="preserve"> raster</w:t>
      </w:r>
    </w:p>
    <w:p w14:paraId="65C70849" w14:textId="77777777" w:rsidR="00EF0A7B" w:rsidRDefault="00CB174D" w:rsidP="005C7CA3">
      <w:pPr>
        <w:rPr>
          <w:sz w:val="24"/>
        </w:rPr>
      </w:pPr>
      <w:r w:rsidRPr="00E330A1">
        <w:rPr>
          <w:sz w:val="24"/>
        </w:rPr>
        <w:t>Keep defaults for remaining options.</w:t>
      </w:r>
    </w:p>
    <w:p w14:paraId="1F95C58B" w14:textId="77777777" w:rsidR="00E330A1" w:rsidRPr="00E330A1" w:rsidRDefault="00E330A1" w:rsidP="005C7CA3">
      <w:pPr>
        <w:rPr>
          <w:sz w:val="24"/>
        </w:rPr>
      </w:pPr>
    </w:p>
    <w:p w14:paraId="4FC823FC" w14:textId="77777777" w:rsidR="005C7CA3" w:rsidRDefault="005C7CA3" w:rsidP="00E330A1">
      <w:pPr>
        <w:keepNext/>
        <w:spacing w:after="0"/>
        <w:ind w:left="-450"/>
      </w:pPr>
      <w:r>
        <w:rPr>
          <w:noProof/>
        </w:rPr>
        <w:drawing>
          <wp:inline distT="0" distB="0" distL="0" distR="0" wp14:anchorId="4433273F" wp14:editId="797567A3">
            <wp:extent cx="6437281" cy="2103120"/>
            <wp:effectExtent l="19050" t="19050" r="2095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437281" cy="2103120"/>
                    </a:xfrm>
                    <a:prstGeom prst="rect">
                      <a:avLst/>
                    </a:prstGeom>
                    <a:ln>
                      <a:solidFill>
                        <a:schemeClr val="tx1"/>
                      </a:solidFill>
                    </a:ln>
                  </pic:spPr>
                </pic:pic>
              </a:graphicData>
            </a:graphic>
          </wp:inline>
        </w:drawing>
      </w:r>
    </w:p>
    <w:p w14:paraId="4C19671E" w14:textId="25251EB7" w:rsidR="005C7CA3" w:rsidRPr="00E330A1" w:rsidRDefault="005C7CA3" w:rsidP="005C7CA3">
      <w:pPr>
        <w:pStyle w:val="Caption"/>
        <w:jc w:val="center"/>
        <w:rPr>
          <w:sz w:val="22"/>
        </w:rPr>
      </w:pPr>
      <w:bookmarkStart w:id="127" w:name="_Ref491168636"/>
      <w:bookmarkStart w:id="128" w:name="_Toc505343687"/>
      <w:r w:rsidRPr="00E330A1">
        <w:rPr>
          <w:sz w:val="22"/>
        </w:rPr>
        <w:t xml:space="preserve">Figure </w:t>
      </w:r>
      <w:r w:rsidR="00B5499D" w:rsidRPr="00E330A1">
        <w:rPr>
          <w:sz w:val="22"/>
        </w:rPr>
        <w:fldChar w:fldCharType="begin"/>
      </w:r>
      <w:r w:rsidR="00B5499D" w:rsidRPr="00E330A1">
        <w:rPr>
          <w:sz w:val="22"/>
        </w:rPr>
        <w:instrText xml:space="preserve"> SEQ Figure \* ARABIC </w:instrText>
      </w:r>
      <w:r w:rsidR="00B5499D" w:rsidRPr="00E330A1">
        <w:rPr>
          <w:sz w:val="22"/>
        </w:rPr>
        <w:fldChar w:fldCharType="separate"/>
      </w:r>
      <w:r w:rsidR="00B823F7">
        <w:rPr>
          <w:noProof/>
          <w:sz w:val="22"/>
        </w:rPr>
        <w:t>14</w:t>
      </w:r>
      <w:r w:rsidR="00B5499D" w:rsidRPr="00E330A1">
        <w:rPr>
          <w:noProof/>
          <w:sz w:val="22"/>
        </w:rPr>
        <w:fldChar w:fldCharType="end"/>
      </w:r>
      <w:bookmarkEnd w:id="127"/>
      <w:r w:rsidRPr="00E330A1">
        <w:rPr>
          <w:sz w:val="22"/>
        </w:rPr>
        <w:t xml:space="preserve">. </w:t>
      </w:r>
      <w:r w:rsidR="00E330A1">
        <w:rPr>
          <w:sz w:val="22"/>
        </w:rPr>
        <w:t xml:space="preserve"> </w:t>
      </w:r>
      <w:proofErr w:type="spellStart"/>
      <w:r w:rsidRPr="00E330A1">
        <w:rPr>
          <w:b w:val="0"/>
          <w:sz w:val="22"/>
        </w:rPr>
        <w:t>Hillshade</w:t>
      </w:r>
      <w:proofErr w:type="spellEnd"/>
      <w:r w:rsidRPr="00E330A1">
        <w:rPr>
          <w:b w:val="0"/>
          <w:sz w:val="22"/>
        </w:rPr>
        <w:t xml:space="preserve"> </w:t>
      </w:r>
      <w:bookmarkEnd w:id="128"/>
      <w:r w:rsidR="00264178">
        <w:rPr>
          <w:b w:val="0"/>
          <w:sz w:val="22"/>
        </w:rPr>
        <w:t>tool</w:t>
      </w:r>
    </w:p>
    <w:p w14:paraId="0595CB4F" w14:textId="77777777" w:rsidR="00EF0A7B" w:rsidRDefault="00EF0A7B">
      <w:r>
        <w:br w:type="page"/>
      </w:r>
    </w:p>
    <w:p w14:paraId="5EA54E45" w14:textId="77777777" w:rsidR="00EF0A7B" w:rsidRDefault="00EF0A7B" w:rsidP="00EF0A7B">
      <w:pPr>
        <w:pStyle w:val="Heading1"/>
      </w:pPr>
      <w:bookmarkStart w:id="129" w:name="_Slope"/>
      <w:bookmarkStart w:id="130" w:name="_Toc505343318"/>
      <w:bookmarkEnd w:id="129"/>
      <w:r>
        <w:lastRenderedPageBreak/>
        <w:t>Slope</w:t>
      </w:r>
      <w:bookmarkEnd w:id="130"/>
    </w:p>
    <w:p w14:paraId="06B88C3B" w14:textId="77777777" w:rsidR="00EF0A7B" w:rsidRDefault="0065421F" w:rsidP="0065421F">
      <w:pPr>
        <w:pStyle w:val="Heading3"/>
      </w:pPr>
      <w:r>
        <w:t xml:space="preserve">Dependent on the </w:t>
      </w:r>
      <w:hyperlink w:anchor="_Creating_a_DEM" w:history="1">
        <w:r w:rsidRPr="0065421F">
          <w:rPr>
            <w:rStyle w:val="Hyperlink"/>
          </w:rPr>
          <w:t>DEM Tool</w:t>
        </w:r>
      </w:hyperlink>
      <w:r>
        <w:t>.  Run this tool first.</w:t>
      </w:r>
    </w:p>
    <w:p w14:paraId="70E85AC5" w14:textId="77777777" w:rsidR="00CB174D" w:rsidRPr="00E330A1" w:rsidRDefault="00027A4F" w:rsidP="00CB174D">
      <w:pPr>
        <w:spacing w:before="100" w:beforeAutospacing="1" w:after="100" w:afterAutospacing="1" w:line="240" w:lineRule="auto"/>
        <w:rPr>
          <w:rFonts w:eastAsia="Times New Roman" w:cstheme="minorHAnsi"/>
          <w:color w:val="000000"/>
          <w:sz w:val="24"/>
        </w:rPr>
      </w:pPr>
      <w:r w:rsidRPr="00E330A1">
        <w:rPr>
          <w:rFonts w:eastAsia="Times New Roman" w:cstheme="minorHAnsi"/>
          <w:color w:val="000000"/>
          <w:sz w:val="24"/>
        </w:rPr>
        <w:t xml:space="preserve">The </w:t>
      </w:r>
      <w:r w:rsidR="00CB174D" w:rsidRPr="00E330A1">
        <w:rPr>
          <w:rFonts w:eastAsia="Times New Roman" w:cstheme="minorHAnsi"/>
          <w:i/>
          <w:color w:val="000000"/>
          <w:sz w:val="24"/>
        </w:rPr>
        <w:t>Slope</w:t>
      </w:r>
      <w:r w:rsidR="00CB174D" w:rsidRPr="00E330A1">
        <w:rPr>
          <w:rFonts w:eastAsia="Times New Roman" w:cstheme="minorHAnsi"/>
          <w:color w:val="000000"/>
          <w:sz w:val="24"/>
        </w:rPr>
        <w:t xml:space="preserve"> tool</w:t>
      </w:r>
      <w:r w:rsidR="002918FE">
        <w:rPr>
          <w:rFonts w:eastAsia="Times New Roman" w:cstheme="minorHAnsi"/>
          <w:color w:val="000000"/>
          <w:sz w:val="24"/>
        </w:rPr>
        <w:t xml:space="preserve"> (Figure 15)</w:t>
      </w:r>
      <w:r w:rsidR="00CB174D" w:rsidRPr="00E330A1">
        <w:rPr>
          <w:rFonts w:eastAsia="Times New Roman" w:cstheme="minorHAnsi"/>
          <w:color w:val="000000"/>
          <w:sz w:val="24"/>
        </w:rPr>
        <w:t xml:space="preserve"> identifies the slope (gradient, or rate of maximum change in z-value) from each cell of a raster surface</w:t>
      </w:r>
      <w:r w:rsidRPr="00E330A1">
        <w:rPr>
          <w:rFonts w:eastAsia="Times New Roman" w:cstheme="minorHAnsi"/>
          <w:color w:val="000000"/>
          <w:sz w:val="24"/>
        </w:rPr>
        <w:t>.</w:t>
      </w:r>
    </w:p>
    <w:p w14:paraId="1CEF1F45" w14:textId="77777777" w:rsidR="00CB174D" w:rsidRPr="00E330A1" w:rsidRDefault="00CB174D" w:rsidP="00CB174D">
      <w:pPr>
        <w:rPr>
          <w:sz w:val="24"/>
        </w:rPr>
      </w:pPr>
      <w:r w:rsidRPr="00E330A1">
        <w:rPr>
          <w:rStyle w:val="Heading3Char"/>
          <w:sz w:val="24"/>
        </w:rPr>
        <w:t>Input:</w:t>
      </w:r>
      <w:r w:rsidRPr="00E330A1">
        <w:rPr>
          <w:sz w:val="24"/>
        </w:rPr>
        <w:t xml:space="preserve"> </w:t>
      </w:r>
      <w:r w:rsidR="00027A4F" w:rsidRPr="00E330A1">
        <w:rPr>
          <w:sz w:val="24"/>
        </w:rPr>
        <w:t xml:space="preserve"> </w:t>
      </w:r>
      <w:r w:rsidR="00CC145E" w:rsidRPr="00E330A1">
        <w:rPr>
          <w:sz w:val="24"/>
        </w:rPr>
        <w:t xml:space="preserve">DEM created </w:t>
      </w:r>
      <w:r w:rsidR="00027A4F" w:rsidRPr="00E330A1">
        <w:rPr>
          <w:sz w:val="24"/>
        </w:rPr>
        <w:t xml:space="preserve">by </w:t>
      </w:r>
      <w:r w:rsidR="00027A4F" w:rsidRPr="00E330A1">
        <w:rPr>
          <w:i/>
          <w:sz w:val="24"/>
        </w:rPr>
        <w:t>Create DEM</w:t>
      </w:r>
      <w:r w:rsidR="00027A4F" w:rsidRPr="00E330A1">
        <w:rPr>
          <w:sz w:val="24"/>
        </w:rPr>
        <w:t xml:space="preserve"> process</w:t>
      </w:r>
    </w:p>
    <w:p w14:paraId="1C8F5C88" w14:textId="77777777" w:rsidR="00CB174D" w:rsidRPr="00E330A1" w:rsidRDefault="00CB174D" w:rsidP="00CB174D">
      <w:pPr>
        <w:rPr>
          <w:sz w:val="24"/>
        </w:rPr>
      </w:pPr>
      <w:r w:rsidRPr="00E330A1">
        <w:rPr>
          <w:rStyle w:val="Heading3Char"/>
          <w:sz w:val="24"/>
        </w:rPr>
        <w:t>Output:</w:t>
      </w:r>
      <w:r w:rsidR="00027A4F" w:rsidRPr="00E330A1">
        <w:rPr>
          <w:sz w:val="24"/>
        </w:rPr>
        <w:t xml:space="preserve">  Slope raster</w:t>
      </w:r>
    </w:p>
    <w:p w14:paraId="42DD854E" w14:textId="6A38239A" w:rsidR="00CB174D" w:rsidRDefault="002918FE" w:rsidP="00CB174D">
      <w:pPr>
        <w:rPr>
          <w:sz w:val="24"/>
        </w:rPr>
      </w:pPr>
      <w:r>
        <w:rPr>
          <w:sz w:val="24"/>
        </w:rPr>
        <w:t>For the Output Measurement, s</w:t>
      </w:r>
      <w:r w:rsidR="00027A4F" w:rsidRPr="00E330A1">
        <w:rPr>
          <w:sz w:val="24"/>
        </w:rPr>
        <w:t xml:space="preserve">pecify </w:t>
      </w:r>
      <w:commentRangeStart w:id="131"/>
      <w:commentRangeStart w:id="132"/>
      <w:r w:rsidR="00027A4F" w:rsidRPr="002918FE">
        <w:rPr>
          <w:b/>
          <w:sz w:val="24"/>
        </w:rPr>
        <w:t>DEGREE</w:t>
      </w:r>
      <w:commentRangeEnd w:id="131"/>
      <w:r w:rsidR="00EA5693">
        <w:rPr>
          <w:rStyle w:val="CommentReference"/>
        </w:rPr>
        <w:commentReference w:id="131"/>
      </w:r>
      <w:commentRangeEnd w:id="132"/>
      <w:r w:rsidR="00616C66">
        <w:rPr>
          <w:rStyle w:val="CommentReference"/>
        </w:rPr>
        <w:commentReference w:id="132"/>
      </w:r>
      <w:r w:rsidR="00027A4F" w:rsidRPr="00E330A1">
        <w:rPr>
          <w:sz w:val="24"/>
        </w:rPr>
        <w:t>.</w:t>
      </w:r>
      <w:ins w:id="133" w:author="Ryan Wortmann" w:date="2018-09-24T14:11:00Z">
        <w:r w:rsidR="00616C66">
          <w:rPr>
            <w:sz w:val="24"/>
          </w:rPr>
          <w:t xml:space="preserve"> (Later tools are dependent on slope being in degrees. Percent can be </w:t>
        </w:r>
      </w:ins>
      <w:ins w:id="134" w:author="Ryan Wortmann" w:date="2018-09-24T14:13:00Z">
        <w:r w:rsidR="00616C66">
          <w:rPr>
            <w:sz w:val="24"/>
          </w:rPr>
          <w:t>calculated</w:t>
        </w:r>
      </w:ins>
      <w:ins w:id="135" w:author="Ryan Wortmann" w:date="2018-09-24T14:11:00Z">
        <w:r w:rsidR="00616C66">
          <w:rPr>
            <w:sz w:val="24"/>
          </w:rPr>
          <w:t xml:space="preserve"> </w:t>
        </w:r>
      </w:ins>
      <w:ins w:id="136" w:author="Ryan Wortmann" w:date="2018-09-24T14:13:00Z">
        <w:r w:rsidR="00616C66">
          <w:rPr>
            <w:sz w:val="24"/>
          </w:rPr>
          <w:t>on a second run of the tool, but it cannot be used as the input for other Stream Modeling tools.</w:t>
        </w:r>
      </w:ins>
      <w:ins w:id="137" w:author="Ryan Wortmann" w:date="2018-09-24T14:11:00Z">
        <w:r w:rsidR="00616C66">
          <w:rPr>
            <w:sz w:val="24"/>
          </w:rPr>
          <w:t>)</w:t>
        </w:r>
      </w:ins>
    </w:p>
    <w:p w14:paraId="474FC825" w14:textId="77777777" w:rsidR="00E330A1" w:rsidRPr="00E330A1" w:rsidRDefault="00E330A1" w:rsidP="00CB174D">
      <w:pPr>
        <w:rPr>
          <w:color w:val="FF0000"/>
          <w:sz w:val="24"/>
        </w:rPr>
      </w:pPr>
    </w:p>
    <w:p w14:paraId="5ABDFFDE" w14:textId="6E0B5083" w:rsidR="00CB174D" w:rsidRDefault="000067AE">
      <w:pPr>
        <w:keepNext/>
        <w:spacing w:after="0"/>
        <w:ind w:left="-540"/>
        <w:jc w:val="center"/>
        <w:pPrChange w:id="138" w:author="Ryan Wortmann" w:date="2018-09-26T16:22:00Z">
          <w:pPr>
            <w:keepNext/>
            <w:spacing w:after="0"/>
            <w:ind w:left="-540"/>
          </w:pPr>
        </w:pPrChange>
      </w:pPr>
      <w:ins w:id="139" w:author="Ryan Wortmann" w:date="2018-09-26T16:22:00Z">
        <w:r w:rsidRPr="000067AE">
          <w:rPr>
            <w:noProof/>
          </w:rPr>
          <w:drawing>
            <wp:inline distT="0" distB="0" distL="0" distR="0" wp14:anchorId="431CA235" wp14:editId="3DC775E1">
              <wp:extent cx="5943600" cy="24060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06015"/>
                      </a:xfrm>
                      <a:prstGeom prst="rect">
                        <a:avLst/>
                      </a:prstGeom>
                    </pic:spPr>
                  </pic:pic>
                </a:graphicData>
              </a:graphic>
            </wp:inline>
          </w:drawing>
        </w:r>
      </w:ins>
      <w:commentRangeStart w:id="140"/>
      <w:del w:id="141" w:author="Ryan Wortmann" w:date="2018-09-26T16:22:00Z">
        <w:r w:rsidR="00CB174D" w:rsidDel="000067AE">
          <w:rPr>
            <w:noProof/>
          </w:rPr>
          <w:drawing>
            <wp:inline distT="0" distB="0" distL="0" distR="0" wp14:anchorId="2815CA8F" wp14:editId="4B24C06D">
              <wp:extent cx="6543413" cy="1828800"/>
              <wp:effectExtent l="19050" t="19050" r="1016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543413" cy="1828800"/>
                      </a:xfrm>
                      <a:prstGeom prst="rect">
                        <a:avLst/>
                      </a:prstGeom>
                      <a:ln>
                        <a:solidFill>
                          <a:schemeClr val="tx1"/>
                        </a:solidFill>
                      </a:ln>
                    </pic:spPr>
                  </pic:pic>
                </a:graphicData>
              </a:graphic>
            </wp:inline>
          </w:drawing>
        </w:r>
      </w:del>
      <w:commentRangeEnd w:id="140"/>
      <w:r w:rsidR="00DE7250">
        <w:rPr>
          <w:rStyle w:val="CommentReference"/>
        </w:rPr>
        <w:commentReference w:id="140"/>
      </w:r>
    </w:p>
    <w:p w14:paraId="460DCBFA" w14:textId="040C3FD7" w:rsidR="00CB174D" w:rsidRPr="00E330A1" w:rsidRDefault="00CB174D" w:rsidP="00CB174D">
      <w:pPr>
        <w:pStyle w:val="Caption"/>
        <w:jc w:val="center"/>
        <w:rPr>
          <w:sz w:val="22"/>
        </w:rPr>
      </w:pPr>
      <w:bookmarkStart w:id="142" w:name="_Ref491168654"/>
      <w:bookmarkStart w:id="143" w:name="_Toc505343688"/>
      <w:r w:rsidRPr="00E330A1">
        <w:rPr>
          <w:sz w:val="22"/>
        </w:rPr>
        <w:t xml:space="preserve">Figure </w:t>
      </w:r>
      <w:r w:rsidR="00B5499D" w:rsidRPr="00E330A1">
        <w:rPr>
          <w:sz w:val="22"/>
        </w:rPr>
        <w:fldChar w:fldCharType="begin"/>
      </w:r>
      <w:r w:rsidR="00B5499D" w:rsidRPr="00E330A1">
        <w:rPr>
          <w:sz w:val="22"/>
        </w:rPr>
        <w:instrText xml:space="preserve"> SEQ Figure \* ARABIC </w:instrText>
      </w:r>
      <w:r w:rsidR="00B5499D" w:rsidRPr="00E330A1">
        <w:rPr>
          <w:sz w:val="22"/>
        </w:rPr>
        <w:fldChar w:fldCharType="separate"/>
      </w:r>
      <w:r w:rsidR="00B823F7">
        <w:rPr>
          <w:noProof/>
          <w:sz w:val="22"/>
        </w:rPr>
        <w:t>15</w:t>
      </w:r>
      <w:r w:rsidR="00B5499D" w:rsidRPr="00E330A1">
        <w:rPr>
          <w:noProof/>
          <w:sz w:val="22"/>
        </w:rPr>
        <w:fldChar w:fldCharType="end"/>
      </w:r>
      <w:bookmarkEnd w:id="142"/>
      <w:r w:rsidRPr="00E330A1">
        <w:rPr>
          <w:sz w:val="22"/>
        </w:rPr>
        <w:t xml:space="preserve">. </w:t>
      </w:r>
      <w:r w:rsidR="00E330A1">
        <w:rPr>
          <w:sz w:val="22"/>
        </w:rPr>
        <w:t xml:space="preserve"> </w:t>
      </w:r>
      <w:r w:rsidRPr="00E330A1">
        <w:rPr>
          <w:b w:val="0"/>
          <w:sz w:val="22"/>
        </w:rPr>
        <w:t xml:space="preserve">Slope </w:t>
      </w:r>
      <w:bookmarkEnd w:id="143"/>
      <w:r w:rsidR="00264178">
        <w:rPr>
          <w:b w:val="0"/>
          <w:sz w:val="22"/>
        </w:rPr>
        <w:t>tool</w:t>
      </w:r>
    </w:p>
    <w:p w14:paraId="1A5717FB" w14:textId="77777777" w:rsidR="003534FB" w:rsidRPr="00E330A1" w:rsidRDefault="00C31F88" w:rsidP="00E330A1">
      <w:pPr>
        <w:pStyle w:val="Title"/>
        <w:pBdr>
          <w:bottom w:val="double" w:sz="4" w:space="4" w:color="365F91" w:themeColor="accent1" w:themeShade="BF"/>
        </w:pBdr>
        <w:rPr>
          <w:i/>
          <w:color w:val="244061" w:themeColor="accent1" w:themeShade="80"/>
        </w:rPr>
      </w:pPr>
      <w:r>
        <w:br w:type="page"/>
      </w:r>
      <w:bookmarkStart w:id="144" w:name="_Toc505343319"/>
      <w:r w:rsidR="003534FB" w:rsidRPr="00E330A1">
        <w:rPr>
          <w:i/>
          <w:color w:val="244061" w:themeColor="accent1" w:themeShade="80"/>
        </w:rPr>
        <w:lastRenderedPageBreak/>
        <w:t>Stream Modeling Tools</w:t>
      </w:r>
      <w:bookmarkEnd w:id="144"/>
    </w:p>
    <w:p w14:paraId="1A3FA9B7" w14:textId="77777777" w:rsidR="008E0006" w:rsidRPr="00E330A1" w:rsidRDefault="003534FB" w:rsidP="003534FB">
      <w:pPr>
        <w:rPr>
          <w:sz w:val="24"/>
        </w:rPr>
      </w:pPr>
      <w:r w:rsidRPr="00E330A1">
        <w:rPr>
          <w:sz w:val="24"/>
        </w:rPr>
        <w:t>These script tools are part of multi</w:t>
      </w:r>
      <w:r w:rsidR="00027A4F" w:rsidRPr="00E330A1">
        <w:rPr>
          <w:sz w:val="24"/>
        </w:rPr>
        <w:t>-</w:t>
      </w:r>
      <w:r w:rsidRPr="00E330A1">
        <w:rPr>
          <w:sz w:val="24"/>
        </w:rPr>
        <w:t xml:space="preserve">script </w:t>
      </w:r>
      <w:r w:rsidR="00DC2E6A" w:rsidRPr="00E330A1">
        <w:rPr>
          <w:sz w:val="24"/>
        </w:rPr>
        <w:t>tool workflow with t</w:t>
      </w:r>
      <w:r w:rsidR="00027A4F" w:rsidRPr="00E330A1">
        <w:rPr>
          <w:sz w:val="24"/>
        </w:rPr>
        <w:t xml:space="preserve">he </w:t>
      </w:r>
      <w:r w:rsidR="00E330A1" w:rsidRPr="00E330A1">
        <w:rPr>
          <w:sz w:val="24"/>
        </w:rPr>
        <w:t>goal</w:t>
      </w:r>
      <w:r w:rsidR="00E330A1">
        <w:rPr>
          <w:sz w:val="24"/>
        </w:rPr>
        <w:t xml:space="preserve"> of modeling</w:t>
      </w:r>
      <w:r w:rsidR="008E0006" w:rsidRPr="00E330A1">
        <w:rPr>
          <w:sz w:val="24"/>
        </w:rPr>
        <w:t xml:space="preserve"> </w:t>
      </w:r>
      <w:r w:rsidR="003569F0" w:rsidRPr="00E330A1">
        <w:rPr>
          <w:sz w:val="24"/>
        </w:rPr>
        <w:t>stream lines, active channel</w:t>
      </w:r>
      <w:r w:rsidR="008E0006" w:rsidRPr="00E330A1">
        <w:rPr>
          <w:sz w:val="24"/>
        </w:rPr>
        <w:t>s</w:t>
      </w:r>
      <w:r w:rsidR="003569F0" w:rsidRPr="00E330A1">
        <w:rPr>
          <w:sz w:val="24"/>
        </w:rPr>
        <w:t xml:space="preserve">, </w:t>
      </w:r>
      <w:proofErr w:type="spellStart"/>
      <w:r w:rsidR="003569F0" w:rsidRPr="00E330A1">
        <w:rPr>
          <w:sz w:val="24"/>
        </w:rPr>
        <w:t>bankfull</w:t>
      </w:r>
      <w:proofErr w:type="spellEnd"/>
      <w:r w:rsidR="003569F0" w:rsidRPr="00E330A1">
        <w:rPr>
          <w:sz w:val="24"/>
        </w:rPr>
        <w:t>, and</w:t>
      </w:r>
      <w:r w:rsidR="00DC2E6A" w:rsidRPr="00E330A1">
        <w:rPr>
          <w:sz w:val="24"/>
        </w:rPr>
        <w:t xml:space="preserve"> riparian corr</w:t>
      </w:r>
      <w:r w:rsidR="00DC2DD8">
        <w:rPr>
          <w:sz w:val="24"/>
        </w:rPr>
        <w:t>idors for all streams within an</w:t>
      </w:r>
      <w:r w:rsidR="00DC2E6A" w:rsidRPr="00E330A1">
        <w:rPr>
          <w:sz w:val="24"/>
        </w:rPr>
        <w:t xml:space="preserve"> input area. </w:t>
      </w:r>
      <w:r w:rsidR="008E0006" w:rsidRPr="00E330A1">
        <w:rPr>
          <w:sz w:val="24"/>
        </w:rPr>
        <w:br/>
      </w:r>
    </w:p>
    <w:p w14:paraId="175E876F" w14:textId="77777777" w:rsidR="00DC2E6A" w:rsidRPr="00E330A1" w:rsidRDefault="00DC2E6A" w:rsidP="003534FB">
      <w:pPr>
        <w:rPr>
          <w:sz w:val="24"/>
        </w:rPr>
      </w:pPr>
      <w:r w:rsidRPr="00E330A1">
        <w:rPr>
          <w:sz w:val="24"/>
        </w:rPr>
        <w:t xml:space="preserve">The </w:t>
      </w:r>
      <w:r w:rsidR="00DC2DD8">
        <w:rPr>
          <w:sz w:val="24"/>
        </w:rPr>
        <w:t xml:space="preserve">general </w:t>
      </w:r>
      <w:r w:rsidRPr="00E330A1">
        <w:rPr>
          <w:sz w:val="24"/>
        </w:rPr>
        <w:t>workflow is as follows:</w:t>
      </w:r>
    </w:p>
    <w:p w14:paraId="207E5869" w14:textId="77777777" w:rsidR="00DC2E6A" w:rsidRPr="00E330A1" w:rsidRDefault="00DC2E6A" w:rsidP="003534FB">
      <w:pPr>
        <w:rPr>
          <w:b/>
          <w:sz w:val="24"/>
          <w:u w:val="single"/>
        </w:rPr>
      </w:pPr>
      <w:r w:rsidRPr="00E330A1">
        <w:rPr>
          <w:b/>
          <w:sz w:val="24"/>
          <w:u w:val="single"/>
        </w:rPr>
        <w:t>Calculat</w:t>
      </w:r>
      <w:r w:rsidR="00C525A2" w:rsidRPr="00E330A1">
        <w:rPr>
          <w:b/>
          <w:sz w:val="24"/>
          <w:u w:val="single"/>
        </w:rPr>
        <w:t>e Flow Direction</w:t>
      </w:r>
      <w:r w:rsidR="008E0006" w:rsidRPr="00E330A1">
        <w:rPr>
          <w:b/>
          <w:sz w:val="24"/>
          <w:u w:val="single"/>
        </w:rPr>
        <w:t xml:space="preserve"> </w:t>
      </w:r>
      <w:r w:rsidR="00C525A2"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00C525A2" w:rsidRPr="00E330A1">
        <w:rPr>
          <w:b/>
          <w:sz w:val="24"/>
          <w:u w:val="single"/>
        </w:rPr>
        <w:t xml:space="preserve"> Make Stream Lines</w:t>
      </w:r>
      <w:r w:rsidRPr="00E330A1">
        <w:rPr>
          <w:b/>
          <w:sz w:val="24"/>
          <w:u w:val="single"/>
        </w:rPr>
        <w:t xml:space="preserve"> </w:t>
      </w:r>
      <w:r w:rsidR="008E0006"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Pr="00E330A1">
        <w:rPr>
          <w:b/>
          <w:sz w:val="24"/>
          <w:u w:val="single"/>
        </w:rPr>
        <w:t xml:space="preserve"> Make Active Channel Polygons </w:t>
      </w:r>
      <w:r w:rsidR="008E0006"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Pr="00E330A1">
        <w:rPr>
          <w:b/>
          <w:sz w:val="24"/>
          <w:u w:val="single"/>
        </w:rPr>
        <w:t xml:space="preserve"> Make </w:t>
      </w:r>
      <w:proofErr w:type="spellStart"/>
      <w:r w:rsidRPr="00E330A1">
        <w:rPr>
          <w:b/>
          <w:sz w:val="24"/>
          <w:u w:val="single"/>
        </w:rPr>
        <w:t>Bankfull</w:t>
      </w:r>
      <w:proofErr w:type="spellEnd"/>
      <w:r w:rsidRPr="00E330A1">
        <w:rPr>
          <w:b/>
          <w:sz w:val="24"/>
          <w:u w:val="single"/>
        </w:rPr>
        <w:t xml:space="preserve"> Poly</w:t>
      </w:r>
      <w:r w:rsidR="00C525A2" w:rsidRPr="00E330A1">
        <w:rPr>
          <w:b/>
          <w:sz w:val="24"/>
          <w:u w:val="single"/>
        </w:rPr>
        <w:t>gons</w:t>
      </w:r>
      <w:r w:rsidR="008E0006" w:rsidRPr="00E330A1">
        <w:rPr>
          <w:b/>
          <w:sz w:val="24"/>
          <w:u w:val="single"/>
        </w:rPr>
        <w:t xml:space="preserve"> </w:t>
      </w:r>
      <w:r w:rsidR="00C525A2"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00C525A2" w:rsidRPr="00E330A1">
        <w:rPr>
          <w:b/>
          <w:sz w:val="24"/>
          <w:u w:val="single"/>
        </w:rPr>
        <w:t xml:space="preserve"> Make Riparian Corridor Polygons</w:t>
      </w:r>
    </w:p>
    <w:p w14:paraId="2A1278A1" w14:textId="77777777" w:rsidR="008E0006" w:rsidRPr="00E330A1" w:rsidRDefault="008E0006" w:rsidP="008E0006">
      <w:pPr>
        <w:spacing w:after="0"/>
        <w:rPr>
          <w:b/>
          <w:sz w:val="24"/>
          <w:u w:val="single"/>
        </w:rPr>
      </w:pPr>
    </w:p>
    <w:p w14:paraId="21AA9314" w14:textId="77777777" w:rsidR="00DC7600" w:rsidRPr="00E330A1" w:rsidRDefault="00DC7600" w:rsidP="003534FB">
      <w:pPr>
        <w:rPr>
          <w:sz w:val="24"/>
        </w:rPr>
      </w:pPr>
      <w:r w:rsidRPr="00E330A1">
        <w:rPr>
          <w:sz w:val="24"/>
        </w:rPr>
        <w:t>Below is a brief overview of each tool</w:t>
      </w:r>
      <w:r w:rsidR="008E0006" w:rsidRPr="00E330A1">
        <w:rPr>
          <w:sz w:val="24"/>
        </w:rPr>
        <w:t>:</w:t>
      </w:r>
    </w:p>
    <w:p w14:paraId="27D930E5" w14:textId="77777777" w:rsidR="00DC2E6A" w:rsidRPr="00E330A1" w:rsidRDefault="00DC2E6A" w:rsidP="003534FB">
      <w:pPr>
        <w:rPr>
          <w:sz w:val="24"/>
        </w:rPr>
      </w:pPr>
      <w:r w:rsidRPr="00E330A1">
        <w:rPr>
          <w:b/>
          <w:sz w:val="24"/>
        </w:rPr>
        <w:t xml:space="preserve">Calculate Flow Direction: </w:t>
      </w:r>
      <w:r w:rsidR="00F03B00" w:rsidRPr="00E330A1">
        <w:rPr>
          <w:b/>
          <w:sz w:val="24"/>
        </w:rPr>
        <w:t xml:space="preserve"> </w:t>
      </w:r>
      <w:r w:rsidR="000200BF" w:rsidRPr="00E330A1">
        <w:rPr>
          <w:sz w:val="24"/>
        </w:rPr>
        <w:t>Generates</w:t>
      </w:r>
      <w:r w:rsidR="009A7A22">
        <w:rPr>
          <w:sz w:val="24"/>
        </w:rPr>
        <w:t xml:space="preserve"> 2 raster</w:t>
      </w:r>
      <w:r w:rsidR="000200BF" w:rsidRPr="00E330A1">
        <w:rPr>
          <w:sz w:val="24"/>
        </w:rPr>
        <w:t xml:space="preserve"> files (a sink-free DEM and a flow direction raster) </w:t>
      </w:r>
      <w:r w:rsidR="00DC2DD8">
        <w:rPr>
          <w:sz w:val="24"/>
        </w:rPr>
        <w:t>which</w:t>
      </w:r>
      <w:r w:rsidR="000200BF" w:rsidRPr="00E330A1">
        <w:rPr>
          <w:sz w:val="24"/>
        </w:rPr>
        <w:t xml:space="preserve"> are</w:t>
      </w:r>
      <w:r w:rsidRPr="00E330A1">
        <w:rPr>
          <w:sz w:val="24"/>
        </w:rPr>
        <w:t xml:space="preserve"> necessary </w:t>
      </w:r>
      <w:r w:rsidR="000200BF" w:rsidRPr="00E330A1">
        <w:rPr>
          <w:sz w:val="24"/>
        </w:rPr>
        <w:t xml:space="preserve">inputs </w:t>
      </w:r>
      <w:r w:rsidRPr="00E330A1">
        <w:rPr>
          <w:sz w:val="24"/>
        </w:rPr>
        <w:t xml:space="preserve">for </w:t>
      </w:r>
      <w:r w:rsidR="000200BF" w:rsidRPr="00E330A1">
        <w:rPr>
          <w:sz w:val="24"/>
        </w:rPr>
        <w:t>subsequent tools in the workflow</w:t>
      </w:r>
      <w:r w:rsidR="00F03B00" w:rsidRPr="00E330A1">
        <w:rPr>
          <w:sz w:val="24"/>
        </w:rPr>
        <w:t>.</w:t>
      </w:r>
    </w:p>
    <w:p w14:paraId="523597BC" w14:textId="692FF1DD" w:rsidR="00DC2E6A" w:rsidRDefault="00EF2254" w:rsidP="003534FB">
      <w:pPr>
        <w:rPr>
          <w:ins w:id="145" w:author="Jonathan Brooks" w:date="2018-09-18T08:58:00Z"/>
          <w:sz w:val="24"/>
        </w:rPr>
      </w:pPr>
      <w:r w:rsidRPr="00E330A1">
        <w:rPr>
          <w:b/>
          <w:sz w:val="24"/>
        </w:rPr>
        <w:t>Make Stream Lines</w:t>
      </w:r>
      <w:r w:rsidR="00DC2E6A" w:rsidRPr="00E330A1">
        <w:rPr>
          <w:b/>
          <w:sz w:val="24"/>
        </w:rPr>
        <w:t xml:space="preserve">: </w:t>
      </w:r>
      <w:r w:rsidR="00F03B00" w:rsidRPr="00E330A1">
        <w:rPr>
          <w:b/>
          <w:sz w:val="24"/>
        </w:rPr>
        <w:t xml:space="preserve"> </w:t>
      </w:r>
      <w:r w:rsidR="000200BF" w:rsidRPr="00E330A1">
        <w:rPr>
          <w:sz w:val="24"/>
        </w:rPr>
        <w:t>Generates</w:t>
      </w:r>
      <w:r w:rsidR="00DC2E6A" w:rsidRPr="00E330A1">
        <w:rPr>
          <w:sz w:val="24"/>
        </w:rPr>
        <w:t xml:space="preserve"> stream lines for</w:t>
      </w:r>
      <w:r w:rsidR="00C525A2" w:rsidRPr="00E330A1">
        <w:rPr>
          <w:sz w:val="24"/>
        </w:rPr>
        <w:t xml:space="preserve"> </w:t>
      </w:r>
      <w:r w:rsidR="000200BF" w:rsidRPr="00E330A1">
        <w:rPr>
          <w:sz w:val="24"/>
        </w:rPr>
        <w:t xml:space="preserve">the </w:t>
      </w:r>
      <w:r w:rsidR="00C525A2" w:rsidRPr="00E330A1">
        <w:rPr>
          <w:sz w:val="24"/>
        </w:rPr>
        <w:t>streams in the input area</w:t>
      </w:r>
      <w:r w:rsidR="00F03B00" w:rsidRPr="00E330A1">
        <w:rPr>
          <w:sz w:val="24"/>
        </w:rPr>
        <w:t>.</w:t>
      </w:r>
    </w:p>
    <w:p w14:paraId="6F5EA14B" w14:textId="41BE434A" w:rsidR="007B410E" w:rsidRPr="007B410E" w:rsidRDefault="007B410E" w:rsidP="003534FB">
      <w:pPr>
        <w:rPr>
          <w:sz w:val="24"/>
        </w:rPr>
      </w:pPr>
      <w:ins w:id="146" w:author="Jonathan Brooks" w:date="2018-09-18T08:58:00Z">
        <w:r>
          <w:rPr>
            <w:b/>
            <w:sz w:val="24"/>
          </w:rPr>
          <w:t>Edit Stream Lines:</w:t>
        </w:r>
        <w:r>
          <w:rPr>
            <w:sz w:val="24"/>
          </w:rPr>
          <w:t xml:space="preserve">  Manually correct errors in stream lines generated.</w:t>
        </w:r>
      </w:ins>
    </w:p>
    <w:p w14:paraId="6D0AD944" w14:textId="77777777" w:rsidR="00C669FA" w:rsidRPr="00E330A1" w:rsidRDefault="00C669FA" w:rsidP="003534FB">
      <w:pPr>
        <w:rPr>
          <w:sz w:val="24"/>
        </w:rPr>
      </w:pPr>
      <w:r w:rsidRPr="00E330A1">
        <w:rPr>
          <w:b/>
          <w:sz w:val="24"/>
        </w:rPr>
        <w:t>Assign Stream Order to Stream Lines</w:t>
      </w:r>
      <w:r w:rsidR="00F03B00" w:rsidRPr="00E330A1">
        <w:rPr>
          <w:b/>
          <w:sz w:val="24"/>
        </w:rPr>
        <w:t>:</w:t>
      </w:r>
      <w:r w:rsidR="00F03B00" w:rsidRPr="00E330A1">
        <w:rPr>
          <w:sz w:val="24"/>
        </w:rPr>
        <w:t xml:space="preserve">  W</w:t>
      </w:r>
      <w:r w:rsidRPr="00E330A1">
        <w:rPr>
          <w:sz w:val="24"/>
        </w:rPr>
        <w:t>rite</w:t>
      </w:r>
      <w:r w:rsidR="00F03B00" w:rsidRPr="00E330A1">
        <w:rPr>
          <w:sz w:val="24"/>
        </w:rPr>
        <w:t>s</w:t>
      </w:r>
      <w:r w:rsidRPr="00E330A1">
        <w:rPr>
          <w:sz w:val="24"/>
        </w:rPr>
        <w:t xml:space="preserve"> the Strahler and Shreve stream order of each stream s</w:t>
      </w:r>
      <w:r w:rsidR="00F03B00" w:rsidRPr="00E330A1">
        <w:rPr>
          <w:sz w:val="24"/>
        </w:rPr>
        <w:t>egment into the attribute table.</w:t>
      </w:r>
    </w:p>
    <w:p w14:paraId="543DFAF7" w14:textId="065C854A" w:rsidR="00DC2E6A" w:rsidRDefault="00DC2E6A" w:rsidP="003534FB">
      <w:pPr>
        <w:rPr>
          <w:sz w:val="24"/>
        </w:rPr>
      </w:pPr>
      <w:r w:rsidRPr="00E330A1">
        <w:rPr>
          <w:b/>
          <w:sz w:val="24"/>
        </w:rPr>
        <w:t>Make Active Channel Polygo</w:t>
      </w:r>
      <w:r w:rsidR="00C525A2" w:rsidRPr="00E330A1">
        <w:rPr>
          <w:b/>
          <w:sz w:val="24"/>
        </w:rPr>
        <w:t>ns</w:t>
      </w:r>
      <w:r w:rsidR="00AA1FFB">
        <w:rPr>
          <w:b/>
          <w:sz w:val="24"/>
        </w:rPr>
        <w:t xml:space="preserve"> Part 1</w:t>
      </w:r>
      <w:r w:rsidR="00C525A2" w:rsidRPr="00E330A1">
        <w:rPr>
          <w:b/>
          <w:sz w:val="24"/>
        </w:rPr>
        <w:t xml:space="preserve">: </w:t>
      </w:r>
      <w:r w:rsidR="00F03B00" w:rsidRPr="00E330A1">
        <w:rPr>
          <w:b/>
          <w:sz w:val="24"/>
        </w:rPr>
        <w:t xml:space="preserve"> </w:t>
      </w:r>
      <w:r w:rsidR="00785FA7">
        <w:rPr>
          <w:sz w:val="24"/>
        </w:rPr>
        <w:t xml:space="preserve">Sets up overhead data necessary for </w:t>
      </w:r>
      <w:r w:rsidR="00785FA7" w:rsidRPr="00DC2DD8">
        <w:rPr>
          <w:i/>
          <w:sz w:val="24"/>
        </w:rPr>
        <w:t>Mak</w:t>
      </w:r>
      <w:r w:rsidR="00065F1D">
        <w:rPr>
          <w:i/>
          <w:sz w:val="24"/>
        </w:rPr>
        <w:t>e Active Channel Polygons Part 2</w:t>
      </w:r>
      <w:r w:rsidR="00785FA7">
        <w:rPr>
          <w:sz w:val="24"/>
        </w:rPr>
        <w:t>.</w:t>
      </w:r>
    </w:p>
    <w:p w14:paraId="68D1B9E8" w14:textId="77777777" w:rsidR="00785FA7" w:rsidRPr="00E330A1" w:rsidRDefault="00785FA7" w:rsidP="003534FB">
      <w:pPr>
        <w:rPr>
          <w:b/>
          <w:sz w:val="24"/>
        </w:rPr>
      </w:pPr>
      <w:r w:rsidRPr="00785FA7">
        <w:rPr>
          <w:b/>
          <w:sz w:val="24"/>
        </w:rPr>
        <w:t>Make Active Channel Polygons Part 2</w:t>
      </w:r>
      <w:r>
        <w:rPr>
          <w:sz w:val="24"/>
        </w:rPr>
        <w:t xml:space="preserve">: </w:t>
      </w:r>
      <w:r w:rsidR="003C2CB0">
        <w:rPr>
          <w:sz w:val="24"/>
        </w:rPr>
        <w:t>Generates p</w:t>
      </w:r>
      <w:r w:rsidR="00DC2DD8">
        <w:rPr>
          <w:sz w:val="24"/>
        </w:rPr>
        <w:t xml:space="preserve">olygons </w:t>
      </w:r>
      <w:r w:rsidRPr="00785FA7">
        <w:rPr>
          <w:sz w:val="24"/>
        </w:rPr>
        <w:t>represent</w:t>
      </w:r>
      <w:r w:rsidR="00DC2DD8">
        <w:rPr>
          <w:sz w:val="24"/>
        </w:rPr>
        <w:t>ing</w:t>
      </w:r>
      <w:r w:rsidRPr="00785FA7">
        <w:rPr>
          <w:sz w:val="24"/>
        </w:rPr>
        <w:t xml:space="preserve"> the active channel for streams in the input area. This dataset is a draft.</w:t>
      </w:r>
    </w:p>
    <w:p w14:paraId="50D5F3DD" w14:textId="3B284B3E" w:rsidR="00DC2E6A" w:rsidRDefault="00DC2E6A" w:rsidP="003534FB">
      <w:pPr>
        <w:rPr>
          <w:ins w:id="147" w:author="Jonathan Brooks" w:date="2018-09-18T09:01:00Z"/>
          <w:sz w:val="24"/>
        </w:rPr>
      </w:pPr>
      <w:r w:rsidRPr="00E330A1">
        <w:rPr>
          <w:b/>
          <w:sz w:val="24"/>
        </w:rPr>
        <w:t xml:space="preserve">Make </w:t>
      </w:r>
      <w:proofErr w:type="spellStart"/>
      <w:r w:rsidRPr="00E330A1">
        <w:rPr>
          <w:b/>
          <w:sz w:val="24"/>
        </w:rPr>
        <w:t>Bankfull</w:t>
      </w:r>
      <w:proofErr w:type="spellEnd"/>
      <w:r w:rsidRPr="00E330A1">
        <w:rPr>
          <w:b/>
          <w:sz w:val="24"/>
        </w:rPr>
        <w:t xml:space="preserve"> Polygons: </w:t>
      </w:r>
      <w:r w:rsidR="00F03B00" w:rsidRPr="00E330A1">
        <w:rPr>
          <w:b/>
          <w:sz w:val="24"/>
        </w:rPr>
        <w:t xml:space="preserve"> </w:t>
      </w:r>
      <w:r w:rsidR="00F03B00" w:rsidRPr="00E330A1">
        <w:rPr>
          <w:sz w:val="24"/>
        </w:rPr>
        <w:t>Generates</w:t>
      </w:r>
      <w:r w:rsidRPr="00E330A1">
        <w:rPr>
          <w:sz w:val="24"/>
        </w:rPr>
        <w:t xml:space="preserve"> polygons that represent the </w:t>
      </w:r>
      <w:proofErr w:type="spellStart"/>
      <w:r w:rsidRPr="00E330A1">
        <w:rPr>
          <w:sz w:val="24"/>
        </w:rPr>
        <w:t>bankfull</w:t>
      </w:r>
      <w:proofErr w:type="spellEnd"/>
      <w:r w:rsidRPr="00E330A1">
        <w:rPr>
          <w:sz w:val="24"/>
        </w:rPr>
        <w:t xml:space="preserve"> for</w:t>
      </w:r>
      <w:r w:rsidR="00C525A2" w:rsidRPr="00E330A1">
        <w:rPr>
          <w:sz w:val="24"/>
        </w:rPr>
        <w:t xml:space="preserve"> streams in the input area</w:t>
      </w:r>
      <w:r w:rsidRPr="00E330A1">
        <w:rPr>
          <w:sz w:val="24"/>
        </w:rPr>
        <w:t>.</w:t>
      </w:r>
      <w:r w:rsidR="00607607" w:rsidRPr="00E330A1">
        <w:rPr>
          <w:sz w:val="24"/>
        </w:rPr>
        <w:t xml:space="preserve"> </w:t>
      </w:r>
      <w:r w:rsidR="005036CA">
        <w:rPr>
          <w:sz w:val="24"/>
        </w:rPr>
        <w:t xml:space="preserve"> </w:t>
      </w:r>
      <w:r w:rsidR="00607607" w:rsidRPr="00E330A1">
        <w:rPr>
          <w:sz w:val="24"/>
        </w:rPr>
        <w:t xml:space="preserve">Cleans up the </w:t>
      </w:r>
      <w:r w:rsidR="00056201" w:rsidRPr="00E330A1">
        <w:rPr>
          <w:sz w:val="24"/>
        </w:rPr>
        <w:t xml:space="preserve">draft active channel polygons </w:t>
      </w:r>
      <w:r w:rsidR="00607607" w:rsidRPr="00E330A1">
        <w:rPr>
          <w:sz w:val="24"/>
        </w:rPr>
        <w:t>dataset and outputs a final</w:t>
      </w:r>
      <w:r w:rsidR="005036CA">
        <w:rPr>
          <w:sz w:val="24"/>
        </w:rPr>
        <w:t>ized</w:t>
      </w:r>
      <w:r w:rsidR="00607607" w:rsidRPr="00E330A1">
        <w:rPr>
          <w:sz w:val="24"/>
        </w:rPr>
        <w:t xml:space="preserve"> version.</w:t>
      </w:r>
    </w:p>
    <w:p w14:paraId="13DB6FCE" w14:textId="761FCC9F" w:rsidR="007B410E" w:rsidRPr="007B410E" w:rsidRDefault="007B410E" w:rsidP="003534FB">
      <w:pPr>
        <w:rPr>
          <w:sz w:val="24"/>
        </w:rPr>
      </w:pPr>
      <w:ins w:id="148" w:author="Jonathan Brooks" w:date="2018-09-18T09:01:00Z">
        <w:r>
          <w:rPr>
            <w:b/>
            <w:sz w:val="24"/>
          </w:rPr>
          <w:t xml:space="preserve">Edit </w:t>
        </w:r>
        <w:proofErr w:type="spellStart"/>
        <w:r>
          <w:rPr>
            <w:b/>
            <w:sz w:val="24"/>
          </w:rPr>
          <w:t>Bankfull</w:t>
        </w:r>
        <w:proofErr w:type="spellEnd"/>
        <w:r>
          <w:rPr>
            <w:b/>
            <w:sz w:val="24"/>
          </w:rPr>
          <w:t xml:space="preserve"> </w:t>
        </w:r>
        <w:del w:id="149" w:author="Matt Matheney" w:date="2018-09-21T11:33:00Z">
          <w:r w:rsidDel="005C451B">
            <w:rPr>
              <w:b/>
              <w:sz w:val="24"/>
            </w:rPr>
            <w:delText>and Active Channel</w:delText>
          </w:r>
        </w:del>
        <w:r>
          <w:rPr>
            <w:b/>
            <w:sz w:val="24"/>
          </w:rPr>
          <w:t xml:space="preserve"> Polygons:</w:t>
        </w:r>
      </w:ins>
      <w:ins w:id="150" w:author="Jonathan Brooks" w:date="2018-09-18T09:02:00Z">
        <w:r>
          <w:rPr>
            <w:sz w:val="24"/>
          </w:rPr>
          <w:t xml:space="preserve">  Manually correct errors in </w:t>
        </w:r>
      </w:ins>
      <w:ins w:id="151" w:author="Matt Matheney" w:date="2018-09-21T11:34:00Z">
        <w:r w:rsidR="005C451B">
          <w:rPr>
            <w:sz w:val="24"/>
          </w:rPr>
          <w:t xml:space="preserve">the final </w:t>
        </w:r>
      </w:ins>
      <w:proofErr w:type="spellStart"/>
      <w:ins w:id="152" w:author="Jonathan Brooks" w:date="2018-09-18T09:02:00Z">
        <w:r>
          <w:rPr>
            <w:sz w:val="24"/>
          </w:rPr>
          <w:t>bankfull</w:t>
        </w:r>
        <w:proofErr w:type="spellEnd"/>
        <w:r>
          <w:rPr>
            <w:sz w:val="24"/>
          </w:rPr>
          <w:t xml:space="preserve"> </w:t>
        </w:r>
        <w:del w:id="153" w:author="Matt Matheney" w:date="2018-09-21T11:34:00Z">
          <w:r w:rsidDel="005C451B">
            <w:rPr>
              <w:sz w:val="24"/>
            </w:rPr>
            <w:delText xml:space="preserve">and </w:delText>
          </w:r>
          <w:commentRangeStart w:id="154"/>
          <w:r w:rsidDel="005C451B">
            <w:rPr>
              <w:sz w:val="24"/>
            </w:rPr>
            <w:delText>active</w:delText>
          </w:r>
        </w:del>
      </w:ins>
      <w:commentRangeEnd w:id="154"/>
      <w:r w:rsidR="005C451B">
        <w:rPr>
          <w:rStyle w:val="CommentReference"/>
        </w:rPr>
        <w:commentReference w:id="154"/>
      </w:r>
      <w:ins w:id="155" w:author="Jonathan Brooks" w:date="2018-09-18T09:02:00Z">
        <w:r>
          <w:rPr>
            <w:sz w:val="24"/>
          </w:rPr>
          <w:t xml:space="preserve"> channel polygons generated.</w:t>
        </w:r>
      </w:ins>
    </w:p>
    <w:p w14:paraId="3AF9456B" w14:textId="77777777" w:rsidR="003569F0" w:rsidRPr="00E330A1" w:rsidRDefault="008C6AAC" w:rsidP="003534FB">
      <w:pPr>
        <w:rPr>
          <w:sz w:val="24"/>
        </w:rPr>
      </w:pPr>
      <w:r w:rsidRPr="00E330A1">
        <w:rPr>
          <w:b/>
          <w:sz w:val="24"/>
        </w:rPr>
        <w:t>Make</w:t>
      </w:r>
      <w:r w:rsidR="003569F0" w:rsidRPr="00E330A1">
        <w:rPr>
          <w:b/>
          <w:sz w:val="24"/>
        </w:rPr>
        <w:t xml:space="preserve"> Riparian Corridor</w:t>
      </w:r>
      <w:r w:rsidRPr="00E330A1">
        <w:rPr>
          <w:b/>
          <w:sz w:val="24"/>
        </w:rPr>
        <w:t xml:space="preserve"> Polygons</w:t>
      </w:r>
      <w:r w:rsidR="003569F0" w:rsidRPr="00E330A1">
        <w:rPr>
          <w:b/>
          <w:sz w:val="24"/>
        </w:rPr>
        <w:t xml:space="preserve">: </w:t>
      </w:r>
      <w:r w:rsidR="00F03B00" w:rsidRPr="00E330A1">
        <w:rPr>
          <w:b/>
          <w:sz w:val="24"/>
        </w:rPr>
        <w:t xml:space="preserve"> </w:t>
      </w:r>
      <w:r w:rsidR="00F03B00" w:rsidRPr="00E330A1">
        <w:rPr>
          <w:sz w:val="24"/>
        </w:rPr>
        <w:t>Generates</w:t>
      </w:r>
      <w:r w:rsidR="003569F0" w:rsidRPr="00E330A1">
        <w:rPr>
          <w:sz w:val="24"/>
        </w:rPr>
        <w:t xml:space="preserve"> polygons that represent the riparian corridor for </w:t>
      </w:r>
      <w:r w:rsidR="00C525A2" w:rsidRPr="00E330A1">
        <w:rPr>
          <w:sz w:val="24"/>
        </w:rPr>
        <w:t>streams in the input area</w:t>
      </w:r>
      <w:r w:rsidR="00F03B00" w:rsidRPr="00E330A1">
        <w:rPr>
          <w:sz w:val="24"/>
        </w:rPr>
        <w:t>.</w:t>
      </w:r>
    </w:p>
    <w:p w14:paraId="07E8F570" w14:textId="77777777" w:rsidR="008E0006" w:rsidRPr="00C669FA" w:rsidRDefault="008E0006" w:rsidP="003534FB"/>
    <w:p w14:paraId="0F1C7BD1" w14:textId="77777777" w:rsidR="008E0006" w:rsidRDefault="008E0006" w:rsidP="000200BF">
      <w:pPr>
        <w:jc w:val="center"/>
      </w:pPr>
      <w:r>
        <w:rPr>
          <w:i/>
        </w:rPr>
        <w:t>Note: Each tool will be outlined in greater detail on the</w:t>
      </w:r>
      <w:r w:rsidR="000200BF">
        <w:rPr>
          <w:i/>
        </w:rPr>
        <w:t xml:space="preserve"> pages that follow</w:t>
      </w:r>
      <w:r w:rsidRPr="00DC7600">
        <w:t>.</w:t>
      </w:r>
    </w:p>
    <w:p w14:paraId="52C6C842" w14:textId="1768A00E" w:rsidR="00C31F88" w:rsidRPr="00DC2E6A" w:rsidDel="007B410E" w:rsidRDefault="003534FB" w:rsidP="003534FB">
      <w:pPr>
        <w:rPr>
          <w:del w:id="156" w:author="Jonathan Brooks" w:date="2018-09-18T09:03:00Z"/>
          <w:b/>
        </w:rPr>
      </w:pPr>
      <w:del w:id="157" w:author="Jonathan Brooks" w:date="2018-09-18T09:03:00Z">
        <w:r w:rsidRPr="00DC2E6A" w:rsidDel="007B410E">
          <w:rPr>
            <w:b/>
          </w:rPr>
          <w:lastRenderedPageBreak/>
          <w:br w:type="page"/>
        </w:r>
      </w:del>
    </w:p>
    <w:p w14:paraId="2EFD62D2" w14:textId="77777777" w:rsidR="00B01182" w:rsidRDefault="00187FC0" w:rsidP="00187FC0">
      <w:pPr>
        <w:pStyle w:val="Heading1"/>
      </w:pPr>
      <w:bookmarkStart w:id="158" w:name="_Get_Filled_Flow_1"/>
      <w:bookmarkStart w:id="159" w:name="_Calculate_Flow_Direction"/>
      <w:bookmarkStart w:id="160" w:name="_Toc505343320"/>
      <w:bookmarkEnd w:id="158"/>
      <w:bookmarkEnd w:id="159"/>
      <w:r>
        <w:t>Calculate</w:t>
      </w:r>
      <w:r w:rsidR="00B01182">
        <w:t xml:space="preserve"> Flow </w:t>
      </w:r>
      <w:r w:rsidR="00B01182" w:rsidRPr="00AB0B79">
        <w:t>Direction</w:t>
      </w:r>
      <w:bookmarkEnd w:id="118"/>
      <w:bookmarkEnd w:id="160"/>
    </w:p>
    <w:p w14:paraId="49C4D9C5" w14:textId="55FE7D77" w:rsidR="00755FBC" w:rsidRPr="00755FBC" w:rsidRDefault="00D76730" w:rsidP="00D76730">
      <w:pPr>
        <w:pStyle w:val="Heading3"/>
        <w:rPr>
          <w:color w:val="auto"/>
        </w:rPr>
      </w:pPr>
      <w:bookmarkStart w:id="161" w:name="_Toc490146733"/>
      <w:r w:rsidRPr="00D76730">
        <w:rPr>
          <w:color w:val="365F91" w:themeColor="accent1" w:themeShade="BF"/>
        </w:rPr>
        <w:t xml:space="preserve">Dependent on </w:t>
      </w:r>
      <w:hyperlink w:anchor="_Create_a_Digital" w:history="1">
        <w:r w:rsidRPr="00FB10D9">
          <w:rPr>
            <w:rStyle w:val="Hyperlink"/>
          </w:rPr>
          <w:t>Creating a DEM</w:t>
        </w:r>
      </w:hyperlink>
      <w:r w:rsidRPr="00D76730">
        <w:rPr>
          <w:color w:val="365F91" w:themeColor="accent1" w:themeShade="BF"/>
        </w:rPr>
        <w:t xml:space="preserve"> and </w:t>
      </w:r>
      <w:r w:rsidR="008965A1">
        <w:rPr>
          <w:color w:val="365F91" w:themeColor="accent1" w:themeShade="BF"/>
        </w:rPr>
        <w:t>C</w:t>
      </w:r>
      <w:r w:rsidRPr="00D76730">
        <w:rPr>
          <w:color w:val="365F91" w:themeColor="accent1" w:themeShade="BF"/>
        </w:rPr>
        <w:t xml:space="preserve">reating the </w:t>
      </w:r>
      <w:hyperlink w:anchor="_Setting_up_the" w:history="1">
        <w:r w:rsidRPr="00FB10D9">
          <w:rPr>
            <w:rStyle w:val="Hyperlink"/>
          </w:rPr>
          <w:t>Default Geodatabase</w:t>
        </w:r>
      </w:hyperlink>
      <w:r w:rsidRPr="00D76730">
        <w:rPr>
          <w:color w:val="365F91" w:themeColor="accent1" w:themeShade="BF"/>
        </w:rPr>
        <w:t xml:space="preserve">. </w:t>
      </w:r>
      <w:r w:rsidR="005036CA">
        <w:rPr>
          <w:color w:val="365F91" w:themeColor="accent1" w:themeShade="BF"/>
        </w:rPr>
        <w:t xml:space="preserve"> </w:t>
      </w:r>
      <w:r w:rsidRPr="00D76730">
        <w:rPr>
          <w:color w:val="365F91" w:themeColor="accent1" w:themeShade="BF"/>
        </w:rPr>
        <w:t>Do these steps first.</w:t>
      </w:r>
    </w:p>
    <w:p w14:paraId="1FE33F59" w14:textId="77777777" w:rsidR="00D76730" w:rsidRPr="00E330A1" w:rsidRDefault="005036CA" w:rsidP="00D76730">
      <w:pPr>
        <w:pStyle w:val="Heading3"/>
        <w:rPr>
          <w:rFonts w:asciiTheme="minorHAnsi" w:hAnsiTheme="minorHAnsi" w:cstheme="minorHAnsi"/>
          <w:b w:val="0"/>
          <w:color w:val="auto"/>
          <w:sz w:val="24"/>
        </w:rPr>
      </w:pPr>
      <w:bookmarkStart w:id="162" w:name="_Before_any_stream"/>
      <w:bookmarkEnd w:id="162"/>
      <w:r>
        <w:rPr>
          <w:rFonts w:asciiTheme="minorHAnsi" w:hAnsiTheme="minorHAnsi" w:cstheme="minorHAnsi"/>
          <w:b w:val="0"/>
          <w:color w:val="auto"/>
          <w:sz w:val="24"/>
        </w:rPr>
        <w:t>Before any stream lines can be created, it is necessary to calculate</w:t>
      </w:r>
      <w:r w:rsidR="00056201" w:rsidRPr="00E330A1">
        <w:rPr>
          <w:rFonts w:asciiTheme="minorHAnsi" w:hAnsiTheme="minorHAnsi" w:cstheme="minorHAnsi"/>
          <w:b w:val="0"/>
          <w:color w:val="auto"/>
          <w:sz w:val="24"/>
        </w:rPr>
        <w:t xml:space="preserve"> the flow direction of the ent</w:t>
      </w:r>
      <w:r>
        <w:rPr>
          <w:rFonts w:asciiTheme="minorHAnsi" w:hAnsiTheme="minorHAnsi" w:cstheme="minorHAnsi"/>
          <w:b w:val="0"/>
          <w:color w:val="auto"/>
          <w:sz w:val="24"/>
        </w:rPr>
        <w:t>ire input area</w:t>
      </w:r>
      <w:r w:rsidR="00056201" w:rsidRPr="00E330A1">
        <w:rPr>
          <w:rFonts w:asciiTheme="minorHAnsi" w:hAnsiTheme="minorHAnsi" w:cstheme="minorHAnsi"/>
          <w:b w:val="0"/>
          <w:color w:val="auto"/>
          <w:sz w:val="24"/>
        </w:rPr>
        <w:t xml:space="preserve">.  </w:t>
      </w:r>
      <w:r>
        <w:rPr>
          <w:rFonts w:asciiTheme="minorHAnsi" w:hAnsiTheme="minorHAnsi" w:cstheme="minorHAnsi"/>
          <w:b w:val="0"/>
          <w:color w:val="auto"/>
          <w:sz w:val="24"/>
        </w:rPr>
        <w:t>But b</w:t>
      </w:r>
      <w:r w:rsidR="00056201" w:rsidRPr="00E330A1">
        <w:rPr>
          <w:rFonts w:asciiTheme="minorHAnsi" w:hAnsiTheme="minorHAnsi" w:cstheme="minorHAnsi"/>
          <w:b w:val="0"/>
          <w:color w:val="auto"/>
          <w:sz w:val="24"/>
        </w:rPr>
        <w:t xml:space="preserve">efore flow direction can </w:t>
      </w:r>
      <w:r w:rsidR="00D76730" w:rsidRPr="00E330A1">
        <w:rPr>
          <w:rFonts w:asciiTheme="minorHAnsi" w:hAnsiTheme="minorHAnsi" w:cstheme="minorHAnsi"/>
          <w:b w:val="0"/>
          <w:color w:val="auto"/>
          <w:sz w:val="24"/>
        </w:rPr>
        <w:t>be calculated, the DEM for the input area must b</w:t>
      </w:r>
      <w:r w:rsidR="008965A1" w:rsidRPr="00E330A1">
        <w:rPr>
          <w:rFonts w:asciiTheme="minorHAnsi" w:hAnsiTheme="minorHAnsi" w:cstheme="minorHAnsi"/>
          <w:b w:val="0"/>
          <w:color w:val="auto"/>
          <w:sz w:val="24"/>
        </w:rPr>
        <w:t>e removed of sinks.  T</w:t>
      </w:r>
      <w:r w:rsidR="00D76730" w:rsidRPr="00E330A1">
        <w:rPr>
          <w:rFonts w:asciiTheme="minorHAnsi" w:hAnsiTheme="minorHAnsi" w:cstheme="minorHAnsi"/>
          <w:b w:val="0"/>
          <w:color w:val="auto"/>
          <w:sz w:val="24"/>
        </w:rPr>
        <w:t xml:space="preserve">his tool </w:t>
      </w:r>
      <w:r w:rsidR="00C715FF">
        <w:rPr>
          <w:rFonts w:asciiTheme="minorHAnsi" w:hAnsiTheme="minorHAnsi" w:cstheme="minorHAnsi"/>
          <w:b w:val="0"/>
          <w:color w:val="auto"/>
          <w:sz w:val="24"/>
        </w:rPr>
        <w:t xml:space="preserve">(Figure 16) </w:t>
      </w:r>
      <w:r w:rsidR="00D76730" w:rsidRPr="00E330A1">
        <w:rPr>
          <w:rFonts w:asciiTheme="minorHAnsi" w:hAnsiTheme="minorHAnsi" w:cstheme="minorHAnsi"/>
          <w:b w:val="0"/>
          <w:color w:val="auto"/>
          <w:sz w:val="24"/>
        </w:rPr>
        <w:t>automates the wo</w:t>
      </w:r>
      <w:r w:rsidR="002A57BA" w:rsidRPr="00E330A1">
        <w:rPr>
          <w:rFonts w:asciiTheme="minorHAnsi" w:hAnsiTheme="minorHAnsi" w:cstheme="minorHAnsi"/>
          <w:b w:val="0"/>
          <w:color w:val="auto"/>
          <w:sz w:val="24"/>
        </w:rPr>
        <w:t xml:space="preserve">rkflow suggested by ESRI </w:t>
      </w:r>
      <w:r>
        <w:rPr>
          <w:rFonts w:asciiTheme="minorHAnsi" w:hAnsiTheme="minorHAnsi" w:cstheme="minorHAnsi"/>
          <w:b w:val="0"/>
          <w:color w:val="auto"/>
          <w:sz w:val="24"/>
        </w:rPr>
        <w:t>to create what is known</w:t>
      </w:r>
      <w:r w:rsidR="00D76730" w:rsidRPr="00E330A1">
        <w:rPr>
          <w:rFonts w:asciiTheme="minorHAnsi" w:hAnsiTheme="minorHAnsi" w:cstheme="minorHAnsi"/>
          <w:b w:val="0"/>
          <w:color w:val="auto"/>
          <w:sz w:val="24"/>
        </w:rPr>
        <w:t xml:space="preserve"> as a </w:t>
      </w:r>
      <w:proofErr w:type="spellStart"/>
      <w:r w:rsidR="00D76730" w:rsidRPr="00E330A1">
        <w:rPr>
          <w:rFonts w:asciiTheme="minorHAnsi" w:hAnsiTheme="minorHAnsi" w:cstheme="minorHAnsi"/>
          <w:b w:val="0"/>
          <w:color w:val="auto"/>
          <w:sz w:val="24"/>
        </w:rPr>
        <w:t>Depressionless</w:t>
      </w:r>
      <w:proofErr w:type="spellEnd"/>
      <w:r w:rsidR="00D76730" w:rsidRPr="00E330A1">
        <w:rPr>
          <w:rFonts w:asciiTheme="minorHAnsi" w:hAnsiTheme="minorHAnsi" w:cstheme="minorHAnsi"/>
          <w:b w:val="0"/>
          <w:color w:val="auto"/>
          <w:sz w:val="24"/>
        </w:rPr>
        <w:t xml:space="preserve"> DEM.</w:t>
      </w:r>
      <w:r w:rsidR="008965A1" w:rsidRPr="00E330A1">
        <w:rPr>
          <w:rFonts w:asciiTheme="minorHAnsi" w:hAnsiTheme="minorHAnsi" w:cstheme="minorHAnsi"/>
          <w:b w:val="0"/>
          <w:color w:val="auto"/>
          <w:sz w:val="24"/>
        </w:rPr>
        <w:t xml:space="preserve"> </w:t>
      </w:r>
      <w:r w:rsidR="00D76730" w:rsidRPr="00E330A1">
        <w:rPr>
          <w:rFonts w:asciiTheme="minorHAnsi" w:hAnsiTheme="minorHAnsi" w:cstheme="minorHAnsi"/>
          <w:b w:val="0"/>
          <w:color w:val="auto"/>
          <w:sz w:val="24"/>
        </w:rPr>
        <w:t xml:space="preserve"> Flow </w:t>
      </w:r>
      <w:r w:rsidR="00056201" w:rsidRPr="00E330A1">
        <w:rPr>
          <w:rFonts w:asciiTheme="minorHAnsi" w:hAnsiTheme="minorHAnsi" w:cstheme="minorHAnsi"/>
          <w:b w:val="0"/>
          <w:color w:val="auto"/>
          <w:sz w:val="24"/>
        </w:rPr>
        <w:t>directio</w:t>
      </w:r>
      <w:r w:rsidR="00D76730" w:rsidRPr="00E330A1">
        <w:rPr>
          <w:rFonts w:asciiTheme="minorHAnsi" w:hAnsiTheme="minorHAnsi" w:cstheme="minorHAnsi"/>
          <w:b w:val="0"/>
          <w:color w:val="auto"/>
          <w:sz w:val="24"/>
        </w:rPr>
        <w:t xml:space="preserve">n is then calculated using the </w:t>
      </w:r>
      <w:proofErr w:type="spellStart"/>
      <w:r w:rsidR="00D76730" w:rsidRPr="00E330A1">
        <w:rPr>
          <w:rFonts w:asciiTheme="minorHAnsi" w:hAnsiTheme="minorHAnsi" w:cstheme="minorHAnsi"/>
          <w:b w:val="0"/>
          <w:color w:val="auto"/>
          <w:sz w:val="24"/>
        </w:rPr>
        <w:t>Depressionless</w:t>
      </w:r>
      <w:proofErr w:type="spellEnd"/>
      <w:r w:rsidR="00D76730" w:rsidRPr="00E330A1">
        <w:rPr>
          <w:rFonts w:asciiTheme="minorHAnsi" w:hAnsiTheme="minorHAnsi" w:cstheme="minorHAnsi"/>
          <w:b w:val="0"/>
          <w:color w:val="auto"/>
          <w:sz w:val="24"/>
        </w:rPr>
        <w:t xml:space="preserve"> DEM.</w:t>
      </w:r>
      <w:r w:rsidR="00C525A2" w:rsidRPr="00E330A1">
        <w:rPr>
          <w:rFonts w:asciiTheme="minorHAnsi" w:hAnsiTheme="minorHAnsi" w:cstheme="minorHAnsi"/>
          <w:b w:val="0"/>
          <w:color w:val="auto"/>
          <w:sz w:val="24"/>
        </w:rPr>
        <w:t xml:space="preserve"> </w:t>
      </w:r>
      <w:r w:rsidR="008965A1" w:rsidRPr="00E330A1">
        <w:rPr>
          <w:rFonts w:asciiTheme="minorHAnsi" w:hAnsiTheme="minorHAnsi" w:cstheme="minorHAnsi"/>
          <w:b w:val="0"/>
          <w:color w:val="auto"/>
          <w:sz w:val="24"/>
        </w:rPr>
        <w:t xml:space="preserve"> </w:t>
      </w:r>
      <w:r>
        <w:rPr>
          <w:rFonts w:asciiTheme="minorHAnsi" w:hAnsiTheme="minorHAnsi" w:cstheme="minorHAnsi"/>
          <w:b w:val="0"/>
          <w:color w:val="auto"/>
          <w:sz w:val="24"/>
        </w:rPr>
        <w:t>This tool outputs b</w:t>
      </w:r>
      <w:r w:rsidR="00C525A2" w:rsidRPr="00E330A1">
        <w:rPr>
          <w:rFonts w:asciiTheme="minorHAnsi" w:hAnsiTheme="minorHAnsi" w:cstheme="minorHAnsi"/>
          <w:b w:val="0"/>
          <w:color w:val="auto"/>
          <w:sz w:val="24"/>
        </w:rPr>
        <w:t xml:space="preserve">oth the </w:t>
      </w:r>
      <w:proofErr w:type="spellStart"/>
      <w:r w:rsidR="00C525A2" w:rsidRPr="00E330A1">
        <w:rPr>
          <w:rFonts w:asciiTheme="minorHAnsi" w:hAnsiTheme="minorHAnsi" w:cstheme="minorHAnsi"/>
          <w:b w:val="0"/>
          <w:color w:val="auto"/>
          <w:sz w:val="24"/>
        </w:rPr>
        <w:t>Depressionless</w:t>
      </w:r>
      <w:proofErr w:type="spellEnd"/>
      <w:r w:rsidR="00C525A2" w:rsidRPr="00E330A1">
        <w:rPr>
          <w:rFonts w:asciiTheme="minorHAnsi" w:hAnsiTheme="minorHAnsi" w:cstheme="minorHAnsi"/>
          <w:b w:val="0"/>
          <w:color w:val="auto"/>
          <w:sz w:val="24"/>
        </w:rPr>
        <w:t xml:space="preserve"> DEM and </w:t>
      </w:r>
      <w:r w:rsidR="00056201" w:rsidRPr="00E330A1">
        <w:rPr>
          <w:rFonts w:asciiTheme="minorHAnsi" w:hAnsiTheme="minorHAnsi" w:cstheme="minorHAnsi"/>
          <w:b w:val="0"/>
          <w:color w:val="auto"/>
          <w:sz w:val="24"/>
        </w:rPr>
        <w:t xml:space="preserve">the flow direction </w:t>
      </w:r>
      <w:r w:rsidR="00C525A2" w:rsidRPr="00E330A1">
        <w:rPr>
          <w:rFonts w:asciiTheme="minorHAnsi" w:hAnsiTheme="minorHAnsi" w:cstheme="minorHAnsi"/>
          <w:b w:val="0"/>
          <w:color w:val="auto"/>
          <w:sz w:val="24"/>
        </w:rPr>
        <w:t>ra</w:t>
      </w:r>
      <w:r>
        <w:rPr>
          <w:rFonts w:asciiTheme="minorHAnsi" w:hAnsiTheme="minorHAnsi" w:cstheme="minorHAnsi"/>
          <w:b w:val="0"/>
          <w:color w:val="auto"/>
          <w:sz w:val="24"/>
        </w:rPr>
        <w:t xml:space="preserve">ster </w:t>
      </w:r>
      <w:r w:rsidR="00C525A2" w:rsidRPr="00E330A1">
        <w:rPr>
          <w:rFonts w:asciiTheme="minorHAnsi" w:hAnsiTheme="minorHAnsi" w:cstheme="minorHAnsi"/>
          <w:b w:val="0"/>
          <w:color w:val="auto"/>
          <w:sz w:val="24"/>
        </w:rPr>
        <w:t xml:space="preserve">to the output GDB. </w:t>
      </w:r>
      <w:r w:rsidR="008965A1" w:rsidRPr="00E330A1">
        <w:rPr>
          <w:rFonts w:asciiTheme="minorHAnsi" w:hAnsiTheme="minorHAnsi" w:cstheme="minorHAnsi"/>
          <w:b w:val="0"/>
          <w:color w:val="auto"/>
          <w:sz w:val="24"/>
        </w:rPr>
        <w:t xml:space="preserve"> Both</w:t>
      </w:r>
      <w:r w:rsidR="00C525A2" w:rsidRPr="00E330A1">
        <w:rPr>
          <w:rFonts w:asciiTheme="minorHAnsi" w:hAnsiTheme="minorHAnsi" w:cstheme="minorHAnsi"/>
          <w:b w:val="0"/>
          <w:color w:val="auto"/>
          <w:sz w:val="24"/>
        </w:rPr>
        <w:t xml:space="preserve"> outputs will be </w:t>
      </w:r>
      <w:r>
        <w:rPr>
          <w:rFonts w:asciiTheme="minorHAnsi" w:hAnsiTheme="minorHAnsi" w:cstheme="minorHAnsi"/>
          <w:b w:val="0"/>
          <w:color w:val="auto"/>
          <w:sz w:val="24"/>
        </w:rPr>
        <w:t>necessary inputs</w:t>
      </w:r>
      <w:r w:rsidR="00C525A2" w:rsidRPr="00E330A1">
        <w:rPr>
          <w:rFonts w:asciiTheme="minorHAnsi" w:hAnsiTheme="minorHAnsi" w:cstheme="minorHAnsi"/>
          <w:b w:val="0"/>
          <w:color w:val="auto"/>
          <w:sz w:val="24"/>
        </w:rPr>
        <w:t xml:space="preserve"> for other tools.</w:t>
      </w:r>
    </w:p>
    <w:p w14:paraId="6C01F892" w14:textId="77777777" w:rsidR="0034291A" w:rsidRPr="00E330A1" w:rsidRDefault="004133AA" w:rsidP="00AB0B79">
      <w:pPr>
        <w:pStyle w:val="Heading3"/>
        <w:rPr>
          <w:rFonts w:asciiTheme="minorHAnsi" w:hAnsiTheme="minorHAnsi" w:cstheme="minorHAnsi"/>
          <w:sz w:val="24"/>
        </w:rPr>
      </w:pPr>
      <w:bookmarkStart w:id="163" w:name="_Hlk514772738"/>
      <w:r w:rsidRPr="00E330A1">
        <w:rPr>
          <w:rFonts w:cstheme="minorHAnsi"/>
          <w:sz w:val="24"/>
        </w:rPr>
        <w:t>Input</w:t>
      </w:r>
      <w:bookmarkEnd w:id="161"/>
      <w:r w:rsidR="00C715FF">
        <w:rPr>
          <w:rFonts w:cstheme="minorHAnsi"/>
          <w:sz w:val="24"/>
        </w:rPr>
        <w:t>s:</w:t>
      </w:r>
    </w:p>
    <w:p w14:paraId="22A9DE92" w14:textId="77777777" w:rsidR="00040AE0" w:rsidRPr="00E330A1" w:rsidRDefault="00040AE0" w:rsidP="001F0D0C">
      <w:pPr>
        <w:rPr>
          <w:rFonts w:cstheme="minorHAnsi"/>
          <w:sz w:val="24"/>
        </w:rPr>
      </w:pPr>
      <w:r w:rsidRPr="00E330A1">
        <w:rPr>
          <w:rFonts w:cstheme="minorHAnsi"/>
          <w:i/>
          <w:sz w:val="24"/>
        </w:rPr>
        <w:t>DEM:</w:t>
      </w:r>
      <w:r w:rsidRPr="00E330A1">
        <w:rPr>
          <w:rFonts w:cstheme="minorHAnsi"/>
          <w:sz w:val="24"/>
        </w:rPr>
        <w:t xml:space="preserve"> </w:t>
      </w:r>
      <w:r w:rsidR="00C41515" w:rsidRPr="00E330A1">
        <w:rPr>
          <w:rFonts w:cstheme="minorHAnsi"/>
          <w:sz w:val="24"/>
        </w:rPr>
        <w:t xml:space="preserve"> </w:t>
      </w:r>
      <w:r w:rsidR="00C715FF">
        <w:rPr>
          <w:rFonts w:cstheme="minorHAnsi"/>
          <w:sz w:val="24"/>
        </w:rPr>
        <w:t xml:space="preserve">Select </w:t>
      </w:r>
      <w:r w:rsidRPr="00E330A1">
        <w:rPr>
          <w:rFonts w:cstheme="minorHAnsi"/>
          <w:sz w:val="24"/>
        </w:rPr>
        <w:t>the D</w:t>
      </w:r>
      <w:r w:rsidR="00C715FF">
        <w:rPr>
          <w:rFonts w:cstheme="minorHAnsi"/>
          <w:sz w:val="24"/>
        </w:rPr>
        <w:t>EM</w:t>
      </w:r>
      <w:r w:rsidR="003A7E88" w:rsidRPr="00E330A1">
        <w:rPr>
          <w:rFonts w:cstheme="minorHAnsi"/>
          <w:sz w:val="24"/>
        </w:rPr>
        <w:t xml:space="preserve"> created by the </w:t>
      </w:r>
      <w:r w:rsidR="003A7E88" w:rsidRPr="00E330A1">
        <w:rPr>
          <w:rFonts w:cstheme="minorHAnsi"/>
          <w:i/>
          <w:sz w:val="24"/>
        </w:rPr>
        <w:t>Create DEM</w:t>
      </w:r>
      <w:r w:rsidR="00C715FF">
        <w:rPr>
          <w:rFonts w:cstheme="minorHAnsi"/>
          <w:sz w:val="24"/>
        </w:rPr>
        <w:t xml:space="preserve"> tool.</w:t>
      </w:r>
    </w:p>
    <w:p w14:paraId="69CC3F4F" w14:textId="77777777" w:rsidR="00040AE0" w:rsidRPr="00E330A1" w:rsidRDefault="007E4176" w:rsidP="001F0D0C">
      <w:pPr>
        <w:rPr>
          <w:rFonts w:cstheme="minorHAnsi"/>
          <w:sz w:val="24"/>
        </w:rPr>
      </w:pPr>
      <w:r>
        <w:rPr>
          <w:rFonts w:cstheme="minorHAnsi"/>
          <w:i/>
          <w:sz w:val="24"/>
        </w:rPr>
        <w:t>Output GDB</w:t>
      </w:r>
      <w:r w:rsidR="00040AE0" w:rsidRPr="00E330A1">
        <w:rPr>
          <w:rFonts w:cstheme="minorHAnsi"/>
          <w:i/>
          <w:sz w:val="24"/>
        </w:rPr>
        <w:t>:</w:t>
      </w:r>
      <w:r w:rsidR="00040AE0" w:rsidRPr="00E330A1">
        <w:rPr>
          <w:rFonts w:cstheme="minorHAnsi"/>
          <w:sz w:val="24"/>
        </w:rPr>
        <w:t xml:space="preserve"> </w:t>
      </w:r>
      <w:r w:rsidR="00C41515" w:rsidRPr="00E330A1">
        <w:rPr>
          <w:rFonts w:cstheme="minorHAnsi"/>
          <w:sz w:val="24"/>
        </w:rPr>
        <w:t xml:space="preserve"> </w:t>
      </w:r>
      <w:r w:rsidR="00C715FF">
        <w:rPr>
          <w:rFonts w:cstheme="minorHAnsi"/>
          <w:sz w:val="24"/>
        </w:rPr>
        <w:t>Identify a</w:t>
      </w:r>
      <w:r w:rsidR="00F1392E" w:rsidRPr="00F1392E">
        <w:rPr>
          <w:rFonts w:cstheme="minorHAnsi"/>
          <w:sz w:val="24"/>
        </w:rPr>
        <w:t xml:space="preserve"> geodatabase to which the output data will be saved.</w:t>
      </w:r>
    </w:p>
    <w:p w14:paraId="5BA5A359" w14:textId="77777777" w:rsidR="0034291A" w:rsidRPr="00E330A1" w:rsidRDefault="0034291A" w:rsidP="001F0D0C">
      <w:pPr>
        <w:rPr>
          <w:rFonts w:cstheme="minorHAnsi"/>
          <w:sz w:val="24"/>
        </w:rPr>
      </w:pPr>
      <w:r w:rsidRPr="00E330A1">
        <w:rPr>
          <w:rFonts w:cstheme="minorHAnsi"/>
          <w:i/>
          <w:sz w:val="24"/>
        </w:rPr>
        <w:t>Naming</w:t>
      </w:r>
      <w:r w:rsidR="004133AA" w:rsidRPr="00E330A1">
        <w:rPr>
          <w:rFonts w:cstheme="minorHAnsi"/>
          <w:i/>
          <w:sz w:val="24"/>
        </w:rPr>
        <w:t>:</w:t>
      </w:r>
      <w:r w:rsidR="00040AE0" w:rsidRPr="00E330A1">
        <w:rPr>
          <w:rFonts w:cstheme="minorHAnsi"/>
          <w:sz w:val="24"/>
        </w:rPr>
        <w:t xml:space="preserve"> </w:t>
      </w:r>
      <w:r w:rsidR="00C41515" w:rsidRPr="00E330A1">
        <w:rPr>
          <w:rFonts w:cstheme="minorHAnsi"/>
          <w:sz w:val="24"/>
        </w:rPr>
        <w:t xml:space="preserve"> </w:t>
      </w:r>
      <w:r w:rsidR="00056201">
        <w:rPr>
          <w:rFonts w:cstheme="minorHAnsi"/>
          <w:sz w:val="24"/>
        </w:rPr>
        <w:t>This</w:t>
      </w:r>
      <w:r w:rsidRPr="00E330A1">
        <w:rPr>
          <w:rFonts w:cstheme="minorHAnsi"/>
          <w:sz w:val="24"/>
        </w:rPr>
        <w:t xml:space="preserve"> acts as</w:t>
      </w:r>
      <w:r w:rsidR="00056201">
        <w:rPr>
          <w:rFonts w:cstheme="minorHAnsi"/>
          <w:sz w:val="24"/>
        </w:rPr>
        <w:t xml:space="preserve"> a</w:t>
      </w:r>
      <w:r w:rsidRPr="00E330A1">
        <w:rPr>
          <w:rFonts w:cstheme="minorHAnsi"/>
          <w:sz w:val="24"/>
        </w:rPr>
        <w:t xml:space="preserve"> </w:t>
      </w:r>
      <w:r w:rsidR="00056201">
        <w:rPr>
          <w:rFonts w:cstheme="minorHAnsi"/>
          <w:sz w:val="24"/>
        </w:rPr>
        <w:t xml:space="preserve">prefix for the names of all </w:t>
      </w:r>
      <w:r w:rsidRPr="00E330A1">
        <w:rPr>
          <w:rFonts w:cstheme="minorHAnsi"/>
          <w:sz w:val="24"/>
        </w:rPr>
        <w:t xml:space="preserve">output files. </w:t>
      </w:r>
      <w:r w:rsidR="006B19BD" w:rsidRPr="00E330A1">
        <w:rPr>
          <w:rFonts w:cstheme="minorHAnsi"/>
          <w:sz w:val="24"/>
        </w:rPr>
        <w:t xml:space="preserve"> </w:t>
      </w:r>
      <w:r w:rsidR="00E330A1">
        <w:rPr>
          <w:rFonts w:cstheme="minorHAnsi"/>
          <w:sz w:val="24"/>
        </w:rPr>
        <w:t xml:space="preserve">Its </w:t>
      </w:r>
      <w:r w:rsidRPr="00E330A1">
        <w:rPr>
          <w:rFonts w:cstheme="minorHAnsi"/>
          <w:sz w:val="24"/>
        </w:rPr>
        <w:t xml:space="preserve">purpose is to keep the data organized and </w:t>
      </w:r>
      <w:r w:rsidR="00C715FF">
        <w:rPr>
          <w:rFonts w:cstheme="minorHAnsi"/>
          <w:sz w:val="24"/>
        </w:rPr>
        <w:t xml:space="preserve">to </w:t>
      </w:r>
      <w:r w:rsidRPr="00E330A1">
        <w:rPr>
          <w:rFonts w:cstheme="minorHAnsi"/>
          <w:sz w:val="24"/>
        </w:rPr>
        <w:t xml:space="preserve">make it easy to tell what </w:t>
      </w:r>
      <w:proofErr w:type="gramStart"/>
      <w:r w:rsidRPr="00E330A1">
        <w:rPr>
          <w:rFonts w:cstheme="minorHAnsi"/>
          <w:sz w:val="24"/>
        </w:rPr>
        <w:t>is what</w:t>
      </w:r>
      <w:proofErr w:type="gramEnd"/>
      <w:r w:rsidRPr="00E330A1">
        <w:rPr>
          <w:rFonts w:cstheme="minorHAnsi"/>
          <w:sz w:val="24"/>
        </w:rPr>
        <w:t xml:space="preserve">, along with saving the user the </w:t>
      </w:r>
      <w:r w:rsidR="00AB0B79" w:rsidRPr="00E330A1">
        <w:rPr>
          <w:rFonts w:cstheme="minorHAnsi"/>
          <w:sz w:val="24"/>
        </w:rPr>
        <w:t>inconvenience</w:t>
      </w:r>
      <w:r w:rsidR="00D76730" w:rsidRPr="00E330A1">
        <w:rPr>
          <w:rFonts w:cstheme="minorHAnsi"/>
          <w:sz w:val="24"/>
        </w:rPr>
        <w:t xml:space="preserve"> of </w:t>
      </w:r>
      <w:r w:rsidR="00E330A1" w:rsidRPr="00E330A1">
        <w:rPr>
          <w:rFonts w:cstheme="minorHAnsi"/>
          <w:sz w:val="24"/>
        </w:rPr>
        <w:t xml:space="preserve">manually </w:t>
      </w:r>
      <w:r w:rsidR="00D76730" w:rsidRPr="00E330A1">
        <w:rPr>
          <w:rFonts w:cstheme="minorHAnsi"/>
          <w:sz w:val="24"/>
        </w:rPr>
        <w:t>naming every output</w:t>
      </w:r>
      <w:r w:rsidRPr="00E330A1">
        <w:rPr>
          <w:rFonts w:cstheme="minorHAnsi"/>
          <w:sz w:val="24"/>
        </w:rPr>
        <w:t xml:space="preserve">. </w:t>
      </w:r>
    </w:p>
    <w:p w14:paraId="7C786B83" w14:textId="77777777" w:rsidR="007931C8" w:rsidRPr="00E330A1" w:rsidRDefault="007931C8" w:rsidP="00AA6013">
      <w:pPr>
        <w:pStyle w:val="Heading3"/>
        <w:rPr>
          <w:rFonts w:cstheme="minorHAnsi"/>
          <w:sz w:val="24"/>
        </w:rPr>
      </w:pPr>
      <w:bookmarkStart w:id="164" w:name="_Toc490146734"/>
      <w:bookmarkEnd w:id="163"/>
      <w:r w:rsidRPr="00E330A1">
        <w:rPr>
          <w:rStyle w:val="Heading3Char"/>
          <w:rFonts w:cstheme="minorHAnsi"/>
          <w:b/>
          <w:bCs/>
          <w:sz w:val="24"/>
        </w:rPr>
        <w:t>Outputs</w:t>
      </w:r>
      <w:r w:rsidRPr="00E330A1">
        <w:rPr>
          <w:rFonts w:cstheme="minorHAnsi"/>
          <w:sz w:val="24"/>
        </w:rPr>
        <w:t>:</w:t>
      </w:r>
      <w:bookmarkEnd w:id="164"/>
    </w:p>
    <w:p w14:paraId="32C18D28" w14:textId="77777777" w:rsidR="00A764B2" w:rsidRPr="00E330A1" w:rsidRDefault="00A764B2" w:rsidP="00082A33">
      <w:pPr>
        <w:pStyle w:val="ListParagraph"/>
        <w:numPr>
          <w:ilvl w:val="0"/>
          <w:numId w:val="4"/>
        </w:numPr>
        <w:ind w:left="540" w:hanging="180"/>
        <w:rPr>
          <w:rFonts w:cstheme="minorHAnsi"/>
          <w:sz w:val="24"/>
        </w:rPr>
      </w:pPr>
      <w:r w:rsidRPr="00E330A1">
        <w:rPr>
          <w:rFonts w:cstheme="minorHAnsi"/>
          <w:sz w:val="24"/>
        </w:rPr>
        <w:t>(Naming)_</w:t>
      </w:r>
      <w:proofErr w:type="spellStart"/>
      <w:r w:rsidR="009950EA" w:rsidRPr="00E330A1">
        <w:rPr>
          <w:rFonts w:cstheme="minorHAnsi"/>
          <w:sz w:val="24"/>
        </w:rPr>
        <w:t>Depressionless_DEM</w:t>
      </w:r>
      <w:proofErr w:type="spellEnd"/>
      <w:r w:rsidR="00E330A1">
        <w:rPr>
          <w:rFonts w:cstheme="minorHAnsi"/>
          <w:sz w:val="24"/>
        </w:rPr>
        <w:t xml:space="preserve"> </w:t>
      </w:r>
      <w:r w:rsidR="00755FBC" w:rsidRPr="00E330A1">
        <w:rPr>
          <w:rFonts w:cstheme="minorHAnsi"/>
          <w:sz w:val="24"/>
        </w:rPr>
        <w:t>-</w:t>
      </w:r>
      <w:r w:rsidR="00E330A1">
        <w:rPr>
          <w:rFonts w:cstheme="minorHAnsi"/>
          <w:sz w:val="24"/>
        </w:rPr>
        <w:t xml:space="preserve"> </w:t>
      </w:r>
      <w:r w:rsidR="00755FBC" w:rsidRPr="00E330A1">
        <w:rPr>
          <w:rFonts w:cstheme="minorHAnsi"/>
          <w:sz w:val="24"/>
        </w:rPr>
        <w:t>a sink free Digital Elevation Model</w:t>
      </w:r>
    </w:p>
    <w:p w14:paraId="46510814" w14:textId="77777777" w:rsidR="00A764B2" w:rsidRDefault="00A764B2" w:rsidP="008534B3">
      <w:pPr>
        <w:pStyle w:val="ListParagraph"/>
        <w:numPr>
          <w:ilvl w:val="0"/>
          <w:numId w:val="4"/>
        </w:numPr>
        <w:spacing w:after="240"/>
        <w:ind w:left="547" w:hanging="187"/>
        <w:rPr>
          <w:rFonts w:cstheme="minorHAnsi"/>
          <w:sz w:val="24"/>
        </w:rPr>
      </w:pPr>
      <w:r w:rsidRPr="00E330A1">
        <w:rPr>
          <w:rFonts w:cstheme="minorHAnsi"/>
          <w:sz w:val="24"/>
        </w:rPr>
        <w:t>(Naming)_</w:t>
      </w:r>
      <w:proofErr w:type="spellStart"/>
      <w:r w:rsidR="009950EA" w:rsidRPr="00E330A1">
        <w:rPr>
          <w:rFonts w:cstheme="minorHAnsi"/>
          <w:sz w:val="24"/>
        </w:rPr>
        <w:t>Flow_Direction</w:t>
      </w:r>
      <w:proofErr w:type="spellEnd"/>
      <w:r w:rsidR="00E330A1">
        <w:rPr>
          <w:rFonts w:cstheme="minorHAnsi"/>
          <w:sz w:val="24"/>
        </w:rPr>
        <w:t xml:space="preserve"> </w:t>
      </w:r>
      <w:r w:rsidR="00755FBC" w:rsidRPr="00E330A1">
        <w:rPr>
          <w:rFonts w:cstheme="minorHAnsi"/>
          <w:sz w:val="24"/>
        </w:rPr>
        <w:t>-</w:t>
      </w:r>
      <w:r w:rsidR="00E330A1">
        <w:rPr>
          <w:rFonts w:cstheme="minorHAnsi"/>
          <w:sz w:val="24"/>
        </w:rPr>
        <w:t xml:space="preserve"> </w:t>
      </w:r>
      <w:r w:rsidR="00755FBC" w:rsidRPr="00E330A1">
        <w:rPr>
          <w:rFonts w:cstheme="minorHAnsi"/>
          <w:sz w:val="24"/>
        </w:rPr>
        <w:t>a raster representing the direction of flow from cell to cell</w:t>
      </w:r>
    </w:p>
    <w:p w14:paraId="2DAFCB39" w14:textId="77777777" w:rsidR="00D9709D" w:rsidRPr="00E330A1" w:rsidRDefault="00D9709D" w:rsidP="00D9709D">
      <w:pPr>
        <w:pStyle w:val="ListParagraph"/>
        <w:spacing w:after="240"/>
        <w:ind w:left="547"/>
        <w:rPr>
          <w:rFonts w:cstheme="minorHAnsi"/>
          <w:sz w:val="24"/>
        </w:rPr>
      </w:pPr>
    </w:p>
    <w:p w14:paraId="4C140905" w14:textId="77777777" w:rsidR="00F714C4" w:rsidRDefault="006D5F54" w:rsidP="00D9709D">
      <w:pPr>
        <w:keepNext/>
        <w:spacing w:after="0"/>
        <w:ind w:left="-540"/>
        <w:jc w:val="center"/>
      </w:pPr>
      <w:r w:rsidRPr="006D5F54">
        <w:rPr>
          <w:noProof/>
        </w:rPr>
        <w:drawing>
          <wp:inline distT="0" distB="0" distL="0" distR="0" wp14:anchorId="4DBAB1DB" wp14:editId="3420E866">
            <wp:extent cx="6580505" cy="2552700"/>
            <wp:effectExtent l="19050" t="19050" r="107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1057" cy="2552914"/>
                    </a:xfrm>
                    <a:prstGeom prst="rect">
                      <a:avLst/>
                    </a:prstGeom>
                    <a:ln>
                      <a:solidFill>
                        <a:schemeClr val="tx1"/>
                      </a:solidFill>
                    </a:ln>
                  </pic:spPr>
                </pic:pic>
              </a:graphicData>
            </a:graphic>
          </wp:inline>
        </w:drawing>
      </w:r>
    </w:p>
    <w:p w14:paraId="37AAF150" w14:textId="1560D32D" w:rsidR="00AB0B79" w:rsidRPr="00755FBC" w:rsidRDefault="00F714C4" w:rsidP="00755FBC">
      <w:pPr>
        <w:pStyle w:val="Caption"/>
        <w:jc w:val="center"/>
      </w:pPr>
      <w:bookmarkStart w:id="165" w:name="_Ref490213633"/>
      <w:bookmarkStart w:id="166" w:name="_Toc505343689"/>
      <w:r w:rsidRPr="00E330A1">
        <w:rPr>
          <w:sz w:val="22"/>
        </w:rPr>
        <w:t xml:space="preserve">Figure </w:t>
      </w:r>
      <w:r w:rsidR="00B5499D" w:rsidRPr="00E330A1">
        <w:rPr>
          <w:sz w:val="22"/>
        </w:rPr>
        <w:fldChar w:fldCharType="begin"/>
      </w:r>
      <w:r w:rsidR="00B5499D" w:rsidRPr="00E330A1">
        <w:rPr>
          <w:sz w:val="22"/>
        </w:rPr>
        <w:instrText xml:space="preserve"> SEQ Figure \* ARABIC </w:instrText>
      </w:r>
      <w:r w:rsidR="00B5499D" w:rsidRPr="00E330A1">
        <w:rPr>
          <w:sz w:val="22"/>
        </w:rPr>
        <w:fldChar w:fldCharType="separate"/>
      </w:r>
      <w:r w:rsidR="00B823F7">
        <w:rPr>
          <w:noProof/>
          <w:sz w:val="22"/>
        </w:rPr>
        <w:t>16</w:t>
      </w:r>
      <w:r w:rsidR="00B5499D" w:rsidRPr="00E330A1">
        <w:rPr>
          <w:noProof/>
          <w:sz w:val="22"/>
        </w:rPr>
        <w:fldChar w:fldCharType="end"/>
      </w:r>
      <w:bookmarkEnd w:id="165"/>
      <w:r w:rsidR="00755FBC" w:rsidRPr="00E330A1">
        <w:rPr>
          <w:sz w:val="22"/>
        </w:rPr>
        <w:t xml:space="preserve">. </w:t>
      </w:r>
      <w:r w:rsidR="00E330A1">
        <w:rPr>
          <w:sz w:val="22"/>
        </w:rPr>
        <w:t xml:space="preserve"> </w:t>
      </w:r>
      <w:r w:rsidR="00755FBC" w:rsidRPr="00E330A1">
        <w:rPr>
          <w:b w:val="0"/>
          <w:sz w:val="22"/>
        </w:rPr>
        <w:t>Calculate</w:t>
      </w:r>
      <w:r w:rsidR="00CE0B03" w:rsidRPr="00E330A1">
        <w:rPr>
          <w:b w:val="0"/>
          <w:sz w:val="22"/>
        </w:rPr>
        <w:t xml:space="preserve"> Flow Direction</w:t>
      </w:r>
      <w:bookmarkEnd w:id="166"/>
      <w:r w:rsidR="005668AA">
        <w:rPr>
          <w:b w:val="0"/>
          <w:sz w:val="22"/>
        </w:rPr>
        <w:t xml:space="preserve"> tool</w:t>
      </w:r>
      <w:r w:rsidR="00AB0B79">
        <w:br w:type="page"/>
      </w:r>
    </w:p>
    <w:p w14:paraId="33F86481" w14:textId="77777777" w:rsidR="00001D2B" w:rsidRPr="00001D2B" w:rsidRDefault="00001D2B" w:rsidP="00001D2B">
      <w:pPr>
        <w:keepNext/>
        <w:keepLines/>
        <w:spacing w:before="480" w:after="0"/>
        <w:outlineLvl w:val="0"/>
        <w:rPr>
          <w:rFonts w:asciiTheme="majorHAnsi" w:eastAsiaTheme="majorEastAsia" w:hAnsiTheme="majorHAnsi" w:cstheme="majorBidi"/>
          <w:b/>
          <w:bCs/>
          <w:color w:val="365F91" w:themeColor="accent1" w:themeShade="BF"/>
          <w:sz w:val="28"/>
          <w:szCs w:val="28"/>
        </w:rPr>
      </w:pPr>
      <w:bookmarkStart w:id="167" w:name="_Make_Stream_Lines"/>
      <w:bookmarkStart w:id="168" w:name="_Make_Streams_Tool"/>
      <w:bookmarkStart w:id="169" w:name="_Toc490146735"/>
      <w:bookmarkStart w:id="170" w:name="_Toc505343321"/>
      <w:bookmarkStart w:id="171" w:name="_Hlk501369478"/>
      <w:bookmarkStart w:id="172" w:name="_Hlk501551284"/>
      <w:bookmarkEnd w:id="167"/>
      <w:bookmarkEnd w:id="168"/>
      <w:r>
        <w:rPr>
          <w:rFonts w:asciiTheme="majorHAnsi" w:eastAsiaTheme="majorEastAsia" w:hAnsiTheme="majorHAnsi" w:cstheme="majorBidi"/>
          <w:b/>
          <w:bCs/>
          <w:color w:val="365F91" w:themeColor="accent1" w:themeShade="BF"/>
          <w:sz w:val="28"/>
          <w:szCs w:val="28"/>
        </w:rPr>
        <w:lastRenderedPageBreak/>
        <w:t>Flow Accumulation</w:t>
      </w:r>
    </w:p>
    <w:p w14:paraId="5B34658E" w14:textId="77777777" w:rsidR="00001D2B" w:rsidRPr="00001D2B" w:rsidRDefault="00001D2B" w:rsidP="00001D2B">
      <w:pPr>
        <w:spacing w:after="0"/>
      </w:pPr>
    </w:p>
    <w:p w14:paraId="0428D760" w14:textId="77777777" w:rsidR="00B76F2A" w:rsidRDefault="00001D2B">
      <w:pPr>
        <w:rPr>
          <w:rFonts w:cstheme="minorHAnsi"/>
          <w:sz w:val="24"/>
          <w:szCs w:val="24"/>
        </w:rPr>
      </w:pPr>
      <w:r w:rsidRPr="009A7A22">
        <w:rPr>
          <w:rFonts w:cstheme="minorHAnsi"/>
          <w:i/>
          <w:sz w:val="24"/>
          <w:szCs w:val="24"/>
        </w:rPr>
        <w:t>Flow Accumulation</w:t>
      </w:r>
      <w:r>
        <w:rPr>
          <w:rFonts w:cstheme="minorHAnsi"/>
          <w:sz w:val="24"/>
          <w:szCs w:val="24"/>
        </w:rPr>
        <w:t xml:space="preserve"> </w:t>
      </w:r>
      <w:r w:rsidR="00CB0969">
        <w:rPr>
          <w:rFonts w:cstheme="minorHAnsi"/>
          <w:sz w:val="24"/>
          <w:szCs w:val="24"/>
        </w:rPr>
        <w:t xml:space="preserve">(Figure 17) </w:t>
      </w:r>
      <w:r>
        <w:rPr>
          <w:rFonts w:cstheme="minorHAnsi"/>
          <w:sz w:val="24"/>
          <w:szCs w:val="24"/>
        </w:rPr>
        <w:t>is a tool develop</w:t>
      </w:r>
      <w:r w:rsidR="00A410EE">
        <w:rPr>
          <w:rFonts w:cstheme="minorHAnsi"/>
          <w:sz w:val="24"/>
          <w:szCs w:val="24"/>
        </w:rPr>
        <w:t>ed</w:t>
      </w:r>
      <w:r>
        <w:rPr>
          <w:rFonts w:cstheme="minorHAnsi"/>
          <w:sz w:val="24"/>
          <w:szCs w:val="24"/>
        </w:rPr>
        <w:t xml:space="preserve"> by ESRI</w:t>
      </w:r>
      <w:r w:rsidR="00A318C7">
        <w:rPr>
          <w:rFonts w:cstheme="minorHAnsi"/>
          <w:sz w:val="24"/>
          <w:szCs w:val="24"/>
        </w:rPr>
        <w:t xml:space="preserve"> that</w:t>
      </w:r>
      <w:r w:rsidR="00A318C7" w:rsidRPr="00A318C7">
        <w:t xml:space="preserve"> </w:t>
      </w:r>
      <w:r w:rsidR="00B76F2A">
        <w:rPr>
          <w:rFonts w:cstheme="minorHAnsi"/>
          <w:sz w:val="24"/>
          <w:szCs w:val="24"/>
        </w:rPr>
        <w:t>outputs</w:t>
      </w:r>
      <w:r w:rsidR="00A318C7" w:rsidRPr="00A318C7">
        <w:rPr>
          <w:rFonts w:cstheme="minorHAnsi"/>
          <w:sz w:val="24"/>
          <w:szCs w:val="24"/>
        </w:rPr>
        <w:t xml:space="preserve"> a raster of accumulated flow into each cell.</w:t>
      </w:r>
      <w:r w:rsidR="00A318C7">
        <w:rPr>
          <w:rFonts w:cstheme="minorHAnsi"/>
          <w:sz w:val="24"/>
          <w:szCs w:val="24"/>
        </w:rPr>
        <w:t xml:space="preserve"> </w:t>
      </w:r>
      <w:r w:rsidR="005930D5">
        <w:rPr>
          <w:rFonts w:cstheme="minorHAnsi"/>
          <w:sz w:val="24"/>
          <w:szCs w:val="24"/>
        </w:rPr>
        <w:t xml:space="preserve"> </w:t>
      </w:r>
      <w:r w:rsidR="00B76F2A">
        <w:rPr>
          <w:rFonts w:cstheme="minorHAnsi"/>
          <w:sz w:val="24"/>
          <w:szCs w:val="24"/>
        </w:rPr>
        <w:t xml:space="preserve">This flow accumulation will be used to identify stream networks in the next tool. </w:t>
      </w:r>
    </w:p>
    <w:p w14:paraId="2DDB28BC" w14:textId="77777777" w:rsidR="00B76F2A" w:rsidRPr="00E330A1" w:rsidRDefault="00B76F2A" w:rsidP="00B76F2A">
      <w:pPr>
        <w:pStyle w:val="Heading3"/>
        <w:rPr>
          <w:rFonts w:asciiTheme="minorHAnsi" w:hAnsiTheme="minorHAnsi" w:cstheme="minorHAnsi"/>
          <w:sz w:val="24"/>
        </w:rPr>
      </w:pPr>
      <w:bookmarkStart w:id="173" w:name="_Inputs:"/>
      <w:bookmarkEnd w:id="173"/>
      <w:r w:rsidRPr="00E330A1">
        <w:rPr>
          <w:rFonts w:cstheme="minorHAnsi"/>
          <w:sz w:val="24"/>
        </w:rPr>
        <w:t>Inputs:</w:t>
      </w:r>
    </w:p>
    <w:p w14:paraId="4BB68A3D" w14:textId="77777777" w:rsidR="00B76F2A" w:rsidRDefault="00CB0969" w:rsidP="00B76F2A">
      <w:pPr>
        <w:rPr>
          <w:rFonts w:cstheme="minorHAnsi"/>
          <w:sz w:val="24"/>
        </w:rPr>
      </w:pPr>
      <w:r>
        <w:rPr>
          <w:rFonts w:cstheme="minorHAnsi"/>
          <w:i/>
          <w:sz w:val="24"/>
        </w:rPr>
        <w:t>Input flow d</w:t>
      </w:r>
      <w:r w:rsidR="00160495">
        <w:rPr>
          <w:rFonts w:cstheme="minorHAnsi"/>
          <w:i/>
          <w:sz w:val="24"/>
        </w:rPr>
        <w:t>irection r</w:t>
      </w:r>
      <w:r w:rsidR="00B76F2A">
        <w:rPr>
          <w:rFonts w:cstheme="minorHAnsi"/>
          <w:i/>
          <w:sz w:val="24"/>
        </w:rPr>
        <w:t>aster</w:t>
      </w:r>
      <w:r w:rsidR="00B76F2A" w:rsidRPr="00E330A1">
        <w:rPr>
          <w:rFonts w:cstheme="minorHAnsi"/>
          <w:i/>
          <w:sz w:val="24"/>
        </w:rPr>
        <w:t>:</w:t>
      </w:r>
      <w:r w:rsidR="00B76F2A" w:rsidRPr="00E330A1">
        <w:rPr>
          <w:rFonts w:cstheme="minorHAnsi"/>
          <w:sz w:val="24"/>
        </w:rPr>
        <w:t xml:space="preserve">  Input </w:t>
      </w:r>
      <w:r w:rsidR="00B76F2A">
        <w:rPr>
          <w:rFonts w:cstheme="minorHAnsi"/>
          <w:sz w:val="24"/>
        </w:rPr>
        <w:t>(Naming)_</w:t>
      </w:r>
      <w:proofErr w:type="spellStart"/>
      <w:r w:rsidR="00B76F2A">
        <w:rPr>
          <w:rFonts w:cstheme="minorHAnsi"/>
          <w:sz w:val="24"/>
        </w:rPr>
        <w:t>Flow_Direction</w:t>
      </w:r>
      <w:proofErr w:type="spellEnd"/>
      <w:r w:rsidR="00B76F2A">
        <w:rPr>
          <w:rFonts w:cstheme="minorHAnsi"/>
          <w:sz w:val="24"/>
        </w:rPr>
        <w:t xml:space="preserve"> from the </w:t>
      </w:r>
      <w:r w:rsidR="00B76F2A" w:rsidRPr="009A7A22">
        <w:rPr>
          <w:rFonts w:cstheme="minorHAnsi"/>
          <w:i/>
          <w:sz w:val="24"/>
        </w:rPr>
        <w:t>Calculate Flow Direction</w:t>
      </w:r>
      <w:r w:rsidR="00B76F2A">
        <w:rPr>
          <w:rFonts w:cstheme="minorHAnsi"/>
          <w:sz w:val="24"/>
        </w:rPr>
        <w:t xml:space="preserve"> tool output.</w:t>
      </w:r>
    </w:p>
    <w:p w14:paraId="34E22D1D" w14:textId="77777777" w:rsidR="00160495" w:rsidRPr="00E330A1" w:rsidRDefault="00160495" w:rsidP="00B76F2A">
      <w:pPr>
        <w:rPr>
          <w:rFonts w:cstheme="minorHAnsi"/>
          <w:sz w:val="24"/>
        </w:rPr>
      </w:pPr>
      <w:r w:rsidRPr="009A7A22">
        <w:rPr>
          <w:rFonts w:cstheme="minorHAnsi"/>
          <w:i/>
          <w:sz w:val="24"/>
        </w:rPr>
        <w:t>Output accumulation raster</w:t>
      </w:r>
      <w:r w:rsidRPr="00160495">
        <w:rPr>
          <w:rFonts w:cstheme="minorHAnsi"/>
          <w:sz w:val="24"/>
        </w:rPr>
        <w:t>:  Save the outpu</w:t>
      </w:r>
      <w:r>
        <w:rPr>
          <w:rFonts w:cstheme="minorHAnsi"/>
          <w:sz w:val="24"/>
        </w:rPr>
        <w:t>t in the same geodatabase as</w:t>
      </w:r>
      <w:r w:rsidRPr="00160495">
        <w:rPr>
          <w:rFonts w:cstheme="minorHAnsi"/>
          <w:sz w:val="24"/>
        </w:rPr>
        <w:t xml:space="preserve"> your outputs fro</w:t>
      </w:r>
      <w:r w:rsidR="009A7A22">
        <w:rPr>
          <w:rFonts w:cstheme="minorHAnsi"/>
          <w:sz w:val="24"/>
        </w:rPr>
        <w:t xml:space="preserve">m the </w:t>
      </w:r>
      <w:r w:rsidR="009A7A22" w:rsidRPr="009A7A22">
        <w:rPr>
          <w:rFonts w:cstheme="minorHAnsi"/>
          <w:i/>
          <w:sz w:val="24"/>
        </w:rPr>
        <w:t>Calculate Flow Direction</w:t>
      </w:r>
      <w:r w:rsidR="009A7A22">
        <w:rPr>
          <w:rFonts w:cstheme="minorHAnsi"/>
          <w:sz w:val="24"/>
        </w:rPr>
        <w:t xml:space="preserve"> t</w:t>
      </w:r>
      <w:r w:rsidRPr="00160495">
        <w:rPr>
          <w:rFonts w:cstheme="minorHAnsi"/>
          <w:sz w:val="24"/>
        </w:rPr>
        <w:t>ool.</w:t>
      </w:r>
    </w:p>
    <w:p w14:paraId="63E97B0A" w14:textId="77777777" w:rsidR="00B76F2A" w:rsidRPr="00E330A1" w:rsidRDefault="00160495" w:rsidP="00B76F2A">
      <w:pPr>
        <w:rPr>
          <w:rFonts w:cstheme="minorHAnsi"/>
          <w:sz w:val="24"/>
        </w:rPr>
      </w:pPr>
      <w:r>
        <w:rPr>
          <w:rFonts w:cstheme="minorHAnsi"/>
          <w:i/>
          <w:sz w:val="24"/>
        </w:rPr>
        <w:t>In</w:t>
      </w:r>
      <w:r w:rsidR="009A7A22">
        <w:rPr>
          <w:rFonts w:cstheme="minorHAnsi"/>
          <w:i/>
          <w:sz w:val="24"/>
        </w:rPr>
        <w:t>put</w:t>
      </w:r>
      <w:r>
        <w:rPr>
          <w:rFonts w:cstheme="minorHAnsi"/>
          <w:i/>
          <w:sz w:val="24"/>
        </w:rPr>
        <w:t xml:space="preserve"> w</w:t>
      </w:r>
      <w:r w:rsidR="00B76F2A">
        <w:rPr>
          <w:rFonts w:cstheme="minorHAnsi"/>
          <w:i/>
          <w:sz w:val="24"/>
        </w:rPr>
        <w:t>eight</w:t>
      </w:r>
      <w:r>
        <w:rPr>
          <w:rFonts w:cstheme="minorHAnsi"/>
          <w:i/>
          <w:sz w:val="24"/>
        </w:rPr>
        <w:t xml:space="preserve"> raster</w:t>
      </w:r>
      <w:r w:rsidR="00B76F2A" w:rsidRPr="00E330A1">
        <w:rPr>
          <w:rFonts w:cstheme="minorHAnsi"/>
          <w:i/>
          <w:sz w:val="24"/>
        </w:rPr>
        <w:t>:</w:t>
      </w:r>
      <w:r w:rsidR="00B76F2A" w:rsidRPr="00E330A1">
        <w:rPr>
          <w:rFonts w:cstheme="minorHAnsi"/>
          <w:sz w:val="24"/>
        </w:rPr>
        <w:t xml:space="preserve">  </w:t>
      </w:r>
      <w:r w:rsidR="00B76F2A">
        <w:rPr>
          <w:rFonts w:cstheme="minorHAnsi"/>
          <w:sz w:val="24"/>
        </w:rPr>
        <w:t xml:space="preserve">Leave this </w:t>
      </w:r>
      <w:r>
        <w:rPr>
          <w:rFonts w:cstheme="minorHAnsi"/>
          <w:sz w:val="24"/>
        </w:rPr>
        <w:t>blank.</w:t>
      </w:r>
    </w:p>
    <w:p w14:paraId="0F220FBE" w14:textId="77777777" w:rsidR="00B76F2A" w:rsidRDefault="00160495" w:rsidP="00B76F2A">
      <w:pPr>
        <w:rPr>
          <w:rFonts w:cstheme="minorHAnsi"/>
          <w:sz w:val="24"/>
        </w:rPr>
      </w:pPr>
      <w:bookmarkStart w:id="174" w:name="_Hlk514772940"/>
      <w:r>
        <w:rPr>
          <w:rFonts w:cstheme="minorHAnsi"/>
          <w:i/>
          <w:sz w:val="24"/>
        </w:rPr>
        <w:t xml:space="preserve">Output </w:t>
      </w:r>
      <w:r w:rsidR="00B76F2A">
        <w:rPr>
          <w:rFonts w:cstheme="minorHAnsi"/>
          <w:i/>
          <w:sz w:val="24"/>
        </w:rPr>
        <w:t>Data Type</w:t>
      </w:r>
      <w:r w:rsidR="00B76F2A" w:rsidRPr="00E330A1">
        <w:rPr>
          <w:rFonts w:cstheme="minorHAnsi"/>
          <w:i/>
          <w:sz w:val="24"/>
        </w:rPr>
        <w:t>:</w:t>
      </w:r>
      <w:r w:rsidR="00B76F2A" w:rsidRPr="00E330A1">
        <w:rPr>
          <w:rFonts w:cstheme="minorHAnsi"/>
          <w:sz w:val="24"/>
        </w:rPr>
        <w:t xml:space="preserve">  </w:t>
      </w:r>
      <w:r w:rsidR="00B76F2A">
        <w:rPr>
          <w:rFonts w:cstheme="minorHAnsi"/>
          <w:sz w:val="24"/>
        </w:rPr>
        <w:t xml:space="preserve">Select </w:t>
      </w:r>
      <w:r w:rsidR="00B76F2A" w:rsidRPr="00CB0969">
        <w:rPr>
          <w:rFonts w:cstheme="minorHAnsi"/>
          <w:b/>
          <w:sz w:val="24"/>
        </w:rPr>
        <w:t>INTEGER</w:t>
      </w:r>
      <w:r w:rsidR="00B76F2A">
        <w:rPr>
          <w:rFonts w:cstheme="minorHAnsi"/>
          <w:sz w:val="24"/>
        </w:rPr>
        <w:t>.</w:t>
      </w:r>
    </w:p>
    <w:bookmarkEnd w:id="174"/>
    <w:p w14:paraId="28C2AF16" w14:textId="77777777" w:rsidR="00160495" w:rsidRDefault="00160495" w:rsidP="00B76F2A">
      <w:pPr>
        <w:rPr>
          <w:rFonts w:cstheme="minorHAnsi"/>
          <w:sz w:val="24"/>
        </w:rPr>
      </w:pPr>
    </w:p>
    <w:p w14:paraId="4FC3A845" w14:textId="722271D6" w:rsidR="00160495" w:rsidRDefault="000067AE">
      <w:pPr>
        <w:spacing w:after="0"/>
        <w:jc w:val="center"/>
        <w:rPr>
          <w:rFonts w:cstheme="minorHAnsi"/>
          <w:sz w:val="24"/>
        </w:rPr>
        <w:pPrChange w:id="175" w:author="Ryan Wortmann" w:date="2018-09-26T16:23:00Z">
          <w:pPr>
            <w:spacing w:after="0"/>
          </w:pPr>
        </w:pPrChange>
      </w:pPr>
      <w:ins w:id="176" w:author="Ryan Wortmann" w:date="2018-09-26T16:23:00Z">
        <w:r w:rsidRPr="000067AE">
          <w:rPr>
            <w:noProof/>
          </w:rPr>
          <w:drawing>
            <wp:inline distT="0" distB="0" distL="0" distR="0" wp14:anchorId="2E762397" wp14:editId="3AB76959">
              <wp:extent cx="5943600" cy="241363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13635"/>
                      </a:xfrm>
                      <a:prstGeom prst="rect">
                        <a:avLst/>
                      </a:prstGeom>
                    </pic:spPr>
                  </pic:pic>
                </a:graphicData>
              </a:graphic>
            </wp:inline>
          </w:drawing>
        </w:r>
      </w:ins>
      <w:commentRangeStart w:id="177"/>
      <w:commentRangeStart w:id="178"/>
      <w:del w:id="179" w:author="Ryan Wortmann" w:date="2018-09-26T16:22:00Z">
        <w:r w:rsidR="00160495" w:rsidDel="000067AE">
          <w:rPr>
            <w:noProof/>
          </w:rPr>
          <w:drawing>
            <wp:inline distT="0" distB="0" distL="0" distR="0" wp14:anchorId="37B88063" wp14:editId="741677D9">
              <wp:extent cx="5943600" cy="3632200"/>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32200"/>
                      </a:xfrm>
                      <a:prstGeom prst="rect">
                        <a:avLst/>
                      </a:prstGeom>
                      <a:ln>
                        <a:solidFill>
                          <a:schemeClr val="tx1"/>
                        </a:solidFill>
                      </a:ln>
                    </pic:spPr>
                  </pic:pic>
                </a:graphicData>
              </a:graphic>
            </wp:inline>
          </w:drawing>
        </w:r>
      </w:del>
      <w:commentRangeEnd w:id="177"/>
      <w:r w:rsidR="006904FC">
        <w:rPr>
          <w:rStyle w:val="CommentReference"/>
        </w:rPr>
        <w:commentReference w:id="177"/>
      </w:r>
      <w:commentRangeEnd w:id="178"/>
      <w:r w:rsidR="0052569D">
        <w:rPr>
          <w:rStyle w:val="CommentReference"/>
        </w:rPr>
        <w:commentReference w:id="178"/>
      </w:r>
    </w:p>
    <w:p w14:paraId="201B51A2" w14:textId="1B9E435F" w:rsidR="009A7A22" w:rsidRPr="009A7A22" w:rsidRDefault="009A7A22" w:rsidP="00A410EE">
      <w:pPr>
        <w:jc w:val="center"/>
        <w:rPr>
          <w:rFonts w:cstheme="minorHAnsi"/>
          <w:color w:val="4F81BD" w:themeColor="accent1"/>
        </w:rPr>
      </w:pPr>
      <w:r w:rsidRPr="009A7A22">
        <w:rPr>
          <w:rFonts w:cstheme="minorHAnsi"/>
          <w:b/>
          <w:color w:val="4F81BD" w:themeColor="accent1"/>
        </w:rPr>
        <w:t xml:space="preserve">Figure 17.  </w:t>
      </w:r>
      <w:r w:rsidR="00A410EE" w:rsidRPr="00A410EE">
        <w:rPr>
          <w:rFonts w:cstheme="minorHAnsi"/>
          <w:color w:val="4F81BD" w:themeColor="accent1"/>
        </w:rPr>
        <w:t>Flow Accumulation</w:t>
      </w:r>
      <w:r w:rsidR="005668AA">
        <w:rPr>
          <w:rFonts w:cstheme="minorHAnsi"/>
          <w:color w:val="4F81BD" w:themeColor="accent1"/>
        </w:rPr>
        <w:t xml:space="preserve"> tool</w:t>
      </w:r>
    </w:p>
    <w:p w14:paraId="53178346" w14:textId="77777777" w:rsidR="00B76F2A" w:rsidRDefault="00B76F2A" w:rsidP="00B76F2A">
      <w:pPr>
        <w:rPr>
          <w:rFonts w:cstheme="minorHAnsi"/>
          <w:sz w:val="24"/>
        </w:rPr>
      </w:pPr>
    </w:p>
    <w:p w14:paraId="481402F3" w14:textId="29515E9D" w:rsidR="00001D2B" w:rsidRDefault="00001D2B">
      <w:pPr>
        <w:rPr>
          <w:ins w:id="180" w:author="Ryan Wortmann" w:date="2018-09-26T16:23:00Z"/>
          <w:rFonts w:asciiTheme="majorHAnsi" w:eastAsiaTheme="majorEastAsia" w:hAnsiTheme="majorHAnsi" w:cstheme="majorBidi"/>
          <w:b/>
          <w:bCs/>
          <w:color w:val="365F91" w:themeColor="accent1" w:themeShade="BF"/>
          <w:sz w:val="28"/>
          <w:szCs w:val="28"/>
        </w:rPr>
      </w:pPr>
    </w:p>
    <w:p w14:paraId="31A77A5D" w14:textId="77777777" w:rsidR="000067AE" w:rsidRDefault="000067AE">
      <w:pPr>
        <w:rPr>
          <w:rFonts w:asciiTheme="majorHAnsi" w:eastAsiaTheme="majorEastAsia" w:hAnsiTheme="majorHAnsi" w:cstheme="majorBidi"/>
          <w:b/>
          <w:bCs/>
          <w:color w:val="365F91" w:themeColor="accent1" w:themeShade="BF"/>
          <w:sz w:val="28"/>
          <w:szCs w:val="28"/>
        </w:rPr>
      </w:pPr>
    </w:p>
    <w:p w14:paraId="42C1FB0B" w14:textId="77777777" w:rsidR="00B01182" w:rsidRPr="00D045D0" w:rsidRDefault="00B01182" w:rsidP="00D045D0">
      <w:pPr>
        <w:pStyle w:val="Heading1"/>
      </w:pPr>
      <w:bookmarkStart w:id="181" w:name="_Make_Stream_Lines_1"/>
      <w:bookmarkStart w:id="182" w:name="_Hlk514771305"/>
      <w:bookmarkEnd w:id="181"/>
      <w:r w:rsidRPr="00D045D0">
        <w:lastRenderedPageBreak/>
        <w:t>Make Stream</w:t>
      </w:r>
      <w:bookmarkEnd w:id="169"/>
      <w:r w:rsidR="0071775E">
        <w:t xml:space="preserve"> </w:t>
      </w:r>
      <w:r w:rsidR="00D322A2">
        <w:t>Lines</w:t>
      </w:r>
      <w:bookmarkEnd w:id="170"/>
    </w:p>
    <w:p w14:paraId="3D37B492" w14:textId="4EA34375" w:rsidR="00412A2C" w:rsidRPr="00412A2C" w:rsidRDefault="00AA38A7" w:rsidP="00412A2C">
      <w:pPr>
        <w:pStyle w:val="Heading3"/>
      </w:pPr>
      <w:bookmarkStart w:id="183" w:name="_Hlk518557105"/>
      <w:r>
        <w:t xml:space="preserve">Dependent on the </w:t>
      </w:r>
      <w:hyperlink w:anchor="_Calculate_Flow_Direction" w:history="1">
        <w:r w:rsidR="003F67FE" w:rsidRPr="005D0F54">
          <w:rPr>
            <w:rStyle w:val="Hyperlink"/>
          </w:rPr>
          <w:t xml:space="preserve">Calculate </w:t>
        </w:r>
        <w:r w:rsidR="006B19BD" w:rsidRPr="005D0F54">
          <w:rPr>
            <w:rStyle w:val="Hyperlink"/>
          </w:rPr>
          <w:t>Flow Direction</w:t>
        </w:r>
      </w:hyperlink>
      <w:r w:rsidR="00755FBC" w:rsidRPr="002A57BA">
        <w:t xml:space="preserve"> </w:t>
      </w:r>
      <w:r w:rsidRPr="002A57BA">
        <w:t>Tool</w:t>
      </w:r>
      <w:r w:rsidR="00001D2B">
        <w:t xml:space="preserve">, </w:t>
      </w:r>
      <w:r>
        <w:t xml:space="preserve">the </w:t>
      </w:r>
      <w:hyperlink w:anchor="_Setting_up_the" w:history="1">
        <w:r w:rsidRPr="005D0F54">
          <w:rPr>
            <w:rStyle w:val="Hyperlink"/>
          </w:rPr>
          <w:t>Default Geodatabase</w:t>
        </w:r>
      </w:hyperlink>
      <w:r w:rsidR="00001D2B">
        <w:t xml:space="preserve">, and the </w:t>
      </w:r>
      <w:hyperlink w:anchor="_Inputs:" w:history="1">
        <w:r w:rsidR="00001D2B" w:rsidRPr="005D0F54">
          <w:rPr>
            <w:rStyle w:val="Hyperlink"/>
          </w:rPr>
          <w:t>Flow Accumulation</w:t>
        </w:r>
      </w:hyperlink>
      <w:r w:rsidR="00001D2B">
        <w:t xml:space="preserve"> Tool</w:t>
      </w:r>
      <w:r>
        <w:t xml:space="preserve">. </w:t>
      </w:r>
      <w:r w:rsidR="006B19BD">
        <w:t xml:space="preserve"> </w:t>
      </w:r>
      <w:r>
        <w:t>Run these tools first.</w:t>
      </w:r>
    </w:p>
    <w:bookmarkEnd w:id="183"/>
    <w:p w14:paraId="7DDC42E8" w14:textId="77777777" w:rsidR="002A57BA" w:rsidRDefault="002A57BA" w:rsidP="00E330A1">
      <w:pPr>
        <w:spacing w:after="0"/>
      </w:pPr>
    </w:p>
    <w:p w14:paraId="05FFC9E0" w14:textId="369580F2" w:rsidR="00453B06" w:rsidRPr="00453B06" w:rsidRDefault="00B01182" w:rsidP="00BE2A57">
      <w:pPr>
        <w:rPr>
          <w:rFonts w:cstheme="minorHAnsi"/>
          <w:b/>
          <w:sz w:val="24"/>
          <w:szCs w:val="24"/>
        </w:rPr>
      </w:pPr>
      <w:r w:rsidRPr="00E330A1">
        <w:rPr>
          <w:rFonts w:cstheme="minorHAnsi"/>
          <w:sz w:val="24"/>
          <w:szCs w:val="24"/>
        </w:rPr>
        <w:t xml:space="preserve">This tool </w:t>
      </w:r>
      <w:r w:rsidR="008534B3">
        <w:rPr>
          <w:rFonts w:cstheme="minorHAnsi"/>
          <w:sz w:val="24"/>
          <w:szCs w:val="24"/>
        </w:rPr>
        <w:t>(Figure 1</w:t>
      </w:r>
      <w:r w:rsidR="00A410EE">
        <w:rPr>
          <w:rFonts w:cstheme="minorHAnsi"/>
          <w:sz w:val="24"/>
          <w:szCs w:val="24"/>
        </w:rPr>
        <w:t>8</w:t>
      </w:r>
      <w:r w:rsidR="008534B3">
        <w:rPr>
          <w:rFonts w:cstheme="minorHAnsi"/>
          <w:sz w:val="24"/>
          <w:szCs w:val="24"/>
        </w:rPr>
        <w:t xml:space="preserve">) </w:t>
      </w:r>
      <w:r w:rsidRPr="00E330A1">
        <w:rPr>
          <w:rFonts w:cstheme="minorHAnsi"/>
          <w:sz w:val="24"/>
          <w:szCs w:val="24"/>
        </w:rPr>
        <w:t>will create stream</w:t>
      </w:r>
      <w:r w:rsidR="00EA1AEE" w:rsidRPr="00E330A1">
        <w:rPr>
          <w:rFonts w:cstheme="minorHAnsi"/>
          <w:sz w:val="24"/>
          <w:szCs w:val="24"/>
        </w:rPr>
        <w:t xml:space="preserve"> lines using the</w:t>
      </w:r>
      <w:r w:rsidRPr="00E330A1">
        <w:rPr>
          <w:rFonts w:cstheme="minorHAnsi"/>
          <w:sz w:val="24"/>
          <w:szCs w:val="24"/>
        </w:rPr>
        <w:t xml:space="preserve"> flow direction raster created by the</w:t>
      </w:r>
      <w:r w:rsidR="00755FBC" w:rsidRPr="00E330A1">
        <w:rPr>
          <w:rFonts w:cstheme="minorHAnsi"/>
          <w:sz w:val="24"/>
          <w:szCs w:val="24"/>
        </w:rPr>
        <w:t xml:space="preserve"> </w:t>
      </w:r>
      <w:r w:rsidR="00755FBC" w:rsidRPr="00E330A1">
        <w:rPr>
          <w:rFonts w:cstheme="minorHAnsi"/>
          <w:i/>
          <w:sz w:val="24"/>
          <w:szCs w:val="24"/>
        </w:rPr>
        <w:t>Calculate</w:t>
      </w:r>
      <w:r w:rsidR="00CD0007" w:rsidRPr="00E330A1">
        <w:rPr>
          <w:rFonts w:cstheme="minorHAnsi"/>
          <w:i/>
          <w:sz w:val="24"/>
          <w:szCs w:val="24"/>
        </w:rPr>
        <w:t xml:space="preserve"> Flow Direction</w:t>
      </w:r>
      <w:r w:rsidR="00CD0007" w:rsidRPr="00E330A1">
        <w:rPr>
          <w:rFonts w:cstheme="minorHAnsi"/>
          <w:sz w:val="24"/>
          <w:szCs w:val="24"/>
        </w:rPr>
        <w:t xml:space="preserve"> </w:t>
      </w:r>
      <w:r w:rsidR="006B19BD" w:rsidRPr="00E330A1">
        <w:rPr>
          <w:rFonts w:cstheme="minorHAnsi"/>
          <w:sz w:val="24"/>
          <w:szCs w:val="24"/>
        </w:rPr>
        <w:t>t</w:t>
      </w:r>
      <w:r w:rsidR="00CD0007" w:rsidRPr="00E330A1">
        <w:rPr>
          <w:rFonts w:cstheme="minorHAnsi"/>
          <w:sz w:val="24"/>
          <w:szCs w:val="24"/>
        </w:rPr>
        <w:t>ool</w:t>
      </w:r>
      <w:r w:rsidR="00453B06">
        <w:rPr>
          <w:rFonts w:cstheme="minorHAnsi"/>
          <w:sz w:val="24"/>
          <w:szCs w:val="24"/>
        </w:rPr>
        <w:t xml:space="preserve"> and the Flow Accumulation raster created by the </w:t>
      </w:r>
      <w:r w:rsidR="00453B06" w:rsidRPr="00E44336">
        <w:rPr>
          <w:rFonts w:cstheme="minorHAnsi"/>
          <w:i/>
          <w:sz w:val="24"/>
          <w:szCs w:val="24"/>
        </w:rPr>
        <w:t>Flow Accumulation</w:t>
      </w:r>
      <w:r w:rsidR="00453B06">
        <w:rPr>
          <w:rFonts w:cstheme="minorHAnsi"/>
          <w:sz w:val="24"/>
          <w:szCs w:val="24"/>
        </w:rPr>
        <w:t xml:space="preserve"> tool</w:t>
      </w:r>
      <w:r w:rsidR="00826A3F" w:rsidRPr="00E330A1">
        <w:rPr>
          <w:rFonts w:cstheme="minorHAnsi"/>
          <w:sz w:val="24"/>
          <w:szCs w:val="24"/>
        </w:rPr>
        <w:t>.</w:t>
      </w:r>
      <w:bookmarkStart w:id="184" w:name="_Hlk514773259"/>
    </w:p>
    <w:bookmarkEnd w:id="182"/>
    <w:bookmarkEnd w:id="184"/>
    <w:p w14:paraId="40F05923" w14:textId="77777777" w:rsidR="00B01182" w:rsidRPr="00E330A1" w:rsidRDefault="009365CB" w:rsidP="00082A33">
      <w:pPr>
        <w:spacing w:after="120"/>
        <w:rPr>
          <w:rFonts w:cstheme="minorHAnsi"/>
          <w:sz w:val="24"/>
          <w:szCs w:val="24"/>
        </w:rPr>
      </w:pPr>
      <w:r w:rsidRPr="00E330A1">
        <w:rPr>
          <w:rFonts w:cstheme="minorHAnsi"/>
          <w:sz w:val="24"/>
          <w:szCs w:val="24"/>
        </w:rPr>
        <w:t>The tool’s workflow</w:t>
      </w:r>
      <w:r w:rsidR="00440E06">
        <w:rPr>
          <w:rFonts w:cstheme="minorHAnsi"/>
          <w:sz w:val="24"/>
          <w:szCs w:val="24"/>
        </w:rPr>
        <w:t xml:space="preserve"> is as follows</w:t>
      </w:r>
      <w:r w:rsidR="00AA6013" w:rsidRPr="00E330A1">
        <w:rPr>
          <w:rFonts w:cstheme="minorHAnsi"/>
          <w:sz w:val="24"/>
          <w:szCs w:val="24"/>
        </w:rPr>
        <w:t xml:space="preserve"> (each step is an individual ESRI</w:t>
      </w:r>
      <w:r w:rsidR="00C525A2" w:rsidRPr="00E330A1">
        <w:rPr>
          <w:rFonts w:cstheme="minorHAnsi"/>
          <w:sz w:val="24"/>
          <w:szCs w:val="24"/>
        </w:rPr>
        <w:t xml:space="preserve"> ArcMap</w:t>
      </w:r>
      <w:r w:rsidR="00AA6013" w:rsidRPr="00E330A1">
        <w:rPr>
          <w:rFonts w:cstheme="minorHAnsi"/>
          <w:sz w:val="24"/>
          <w:szCs w:val="24"/>
        </w:rPr>
        <w:t xml:space="preserve"> tool)</w:t>
      </w:r>
      <w:r w:rsidRPr="00E330A1">
        <w:rPr>
          <w:rFonts w:cstheme="minorHAnsi"/>
          <w:sz w:val="24"/>
          <w:szCs w:val="24"/>
        </w:rPr>
        <w:t>:</w:t>
      </w:r>
    </w:p>
    <w:p w14:paraId="5F98677C" w14:textId="77777777" w:rsidR="009365CB" w:rsidRPr="00E330A1" w:rsidRDefault="006222A9" w:rsidP="00440E06">
      <w:pPr>
        <w:rPr>
          <w:rFonts w:cstheme="minorHAnsi"/>
          <w:b/>
          <w:sz w:val="24"/>
          <w:szCs w:val="24"/>
        </w:rPr>
      </w:pPr>
      <w:proofErr w:type="gramStart"/>
      <w:r w:rsidRPr="00E330A1">
        <w:rPr>
          <w:rFonts w:cstheme="minorHAnsi"/>
          <w:b/>
          <w:sz w:val="24"/>
          <w:szCs w:val="24"/>
        </w:rPr>
        <w:t>Con(</w:t>
      </w:r>
      <w:proofErr w:type="gramEnd"/>
      <w:r w:rsidR="009365CB" w:rsidRPr="00E330A1">
        <w:rPr>
          <w:rFonts w:cstheme="minorHAnsi"/>
          <w:b/>
          <w:sz w:val="24"/>
          <w:szCs w:val="24"/>
        </w:rPr>
        <w:t xml:space="preserve">Raster </w:t>
      </w:r>
      <w:r w:rsidR="00D322A2" w:rsidRPr="00E330A1">
        <w:rPr>
          <w:rFonts w:cstheme="minorHAnsi"/>
          <w:b/>
          <w:sz w:val="24"/>
          <w:szCs w:val="24"/>
        </w:rPr>
        <w:t>Conditional</w:t>
      </w:r>
      <w:r w:rsidR="009365CB" w:rsidRPr="00E330A1">
        <w:rPr>
          <w:rFonts w:cstheme="minorHAnsi"/>
          <w:b/>
          <w:sz w:val="24"/>
          <w:szCs w:val="24"/>
        </w:rPr>
        <w:t>)</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AC6D19" w:rsidRPr="00E330A1">
        <w:rPr>
          <w:rFonts w:cstheme="minorHAnsi"/>
          <w:b/>
          <w:sz w:val="24"/>
          <w:szCs w:val="24"/>
        </w:rPr>
        <w:t>Reclassify</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9365CB" w:rsidRPr="00E330A1">
        <w:rPr>
          <w:rFonts w:cstheme="minorHAnsi"/>
          <w:b/>
          <w:sz w:val="24"/>
          <w:szCs w:val="24"/>
        </w:rPr>
        <w:t>Streams to Feature</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9365CB" w:rsidRPr="00E330A1">
        <w:rPr>
          <w:rFonts w:cstheme="minorHAnsi"/>
          <w:b/>
          <w:sz w:val="24"/>
          <w:szCs w:val="24"/>
        </w:rPr>
        <w:t>Smooth Line</w:t>
      </w:r>
    </w:p>
    <w:bookmarkEnd w:id="171"/>
    <w:p w14:paraId="74C6DCBB" w14:textId="77777777" w:rsidR="00F619FC" w:rsidRPr="00CA4059" w:rsidRDefault="00CB0969" w:rsidP="00BE2A57">
      <w:pPr>
        <w:rPr>
          <w:rFonts w:cstheme="minorHAnsi"/>
          <w:sz w:val="24"/>
          <w:szCs w:val="24"/>
        </w:rPr>
      </w:pPr>
      <w:r>
        <w:rPr>
          <w:rFonts w:cstheme="minorHAnsi"/>
          <w:b/>
          <w:sz w:val="24"/>
          <w:szCs w:val="24"/>
          <w:u w:val="single"/>
        </w:rPr>
        <w:br/>
      </w:r>
      <w:proofErr w:type="gramStart"/>
      <w:r w:rsidR="00F619FC" w:rsidRPr="00CA4059">
        <w:rPr>
          <w:rFonts w:cstheme="minorHAnsi"/>
          <w:b/>
          <w:sz w:val="24"/>
          <w:szCs w:val="24"/>
          <w:u w:val="single"/>
        </w:rPr>
        <w:t>Con(</w:t>
      </w:r>
      <w:proofErr w:type="gramEnd"/>
      <w:r w:rsidR="00F619FC" w:rsidRPr="00CA4059">
        <w:rPr>
          <w:rFonts w:cstheme="minorHAnsi"/>
          <w:b/>
          <w:sz w:val="24"/>
          <w:szCs w:val="24"/>
          <w:u w:val="single"/>
        </w:rPr>
        <w:t xml:space="preserve">Raster </w:t>
      </w:r>
      <w:r w:rsidR="00D322A2" w:rsidRPr="00CA4059">
        <w:rPr>
          <w:rFonts w:cstheme="minorHAnsi"/>
          <w:b/>
          <w:sz w:val="24"/>
          <w:szCs w:val="24"/>
          <w:u w:val="single"/>
        </w:rPr>
        <w:t>Conditional</w:t>
      </w:r>
      <w:r w:rsidR="00F619FC" w:rsidRPr="00CA4059">
        <w:rPr>
          <w:rFonts w:cstheme="minorHAnsi"/>
          <w:b/>
          <w:sz w:val="24"/>
          <w:szCs w:val="24"/>
          <w:u w:val="single"/>
        </w:rPr>
        <w:t>)</w:t>
      </w:r>
      <w:r w:rsidR="00F619FC" w:rsidRPr="00CA4059">
        <w:rPr>
          <w:rFonts w:cstheme="minorHAnsi"/>
          <w:sz w:val="24"/>
          <w:szCs w:val="24"/>
        </w:rPr>
        <w:t xml:space="preserve"> will classify all cells with values at or above </w:t>
      </w:r>
      <w:r w:rsidR="00056201" w:rsidRPr="00CA4059">
        <w:rPr>
          <w:rFonts w:cstheme="minorHAnsi"/>
          <w:sz w:val="24"/>
          <w:szCs w:val="24"/>
        </w:rPr>
        <w:t xml:space="preserve">the flow accumulation </w:t>
      </w:r>
      <w:r w:rsidR="001365AC" w:rsidRPr="00CA4059">
        <w:rPr>
          <w:rFonts w:cstheme="minorHAnsi"/>
          <w:sz w:val="24"/>
          <w:szCs w:val="24"/>
        </w:rPr>
        <w:t>threshold as a 1 and the cells with values</w:t>
      </w:r>
      <w:r w:rsidR="00F619FC" w:rsidRPr="00CA4059">
        <w:rPr>
          <w:rFonts w:cstheme="minorHAnsi"/>
          <w:sz w:val="24"/>
          <w:szCs w:val="24"/>
        </w:rPr>
        <w:t xml:space="preserve"> below it as a 0. </w:t>
      </w:r>
    </w:p>
    <w:p w14:paraId="0C0EE63A" w14:textId="7541D817" w:rsidR="009F7E17" w:rsidRPr="00E330A1" w:rsidRDefault="009F7E17" w:rsidP="00BE2A57">
      <w:pPr>
        <w:rPr>
          <w:rFonts w:cstheme="minorHAnsi"/>
          <w:sz w:val="24"/>
          <w:szCs w:val="24"/>
        </w:rPr>
      </w:pPr>
      <w:r w:rsidRPr="00CA4059">
        <w:rPr>
          <w:rFonts w:cstheme="minorHAnsi"/>
          <w:b/>
          <w:sz w:val="24"/>
          <w:szCs w:val="24"/>
          <w:u w:val="single"/>
        </w:rPr>
        <w:t>Reclassify</w:t>
      </w:r>
      <w:r w:rsidRPr="00CA4059">
        <w:rPr>
          <w:rFonts w:cstheme="minorHAnsi"/>
          <w:sz w:val="24"/>
          <w:szCs w:val="24"/>
        </w:rPr>
        <w:t xml:space="preserve"> will classify all cells as a 1 and </w:t>
      </w:r>
      <w:r w:rsidR="00CA4059" w:rsidRPr="00CA4059">
        <w:rPr>
          <w:rFonts w:cstheme="minorHAnsi"/>
          <w:sz w:val="24"/>
          <w:szCs w:val="24"/>
        </w:rPr>
        <w:t xml:space="preserve">all cells as </w:t>
      </w:r>
      <w:r w:rsidRPr="00CA4059">
        <w:rPr>
          <w:rFonts w:cstheme="minorHAnsi"/>
          <w:sz w:val="24"/>
          <w:szCs w:val="24"/>
        </w:rPr>
        <w:t xml:space="preserve">0 as </w:t>
      </w:r>
      <w:proofErr w:type="spellStart"/>
      <w:r w:rsidRPr="00CA4059">
        <w:rPr>
          <w:rFonts w:cstheme="minorHAnsi"/>
          <w:sz w:val="24"/>
          <w:szCs w:val="24"/>
        </w:rPr>
        <w:t>NoData</w:t>
      </w:r>
      <w:proofErr w:type="spellEnd"/>
      <w:r w:rsidRPr="00CA4059">
        <w:rPr>
          <w:rFonts w:cstheme="minorHAnsi"/>
          <w:sz w:val="24"/>
          <w:szCs w:val="24"/>
        </w:rPr>
        <w:t>.</w:t>
      </w:r>
    </w:p>
    <w:p w14:paraId="32A2EEF3" w14:textId="77777777" w:rsidR="009F7E17" w:rsidRPr="00E330A1" w:rsidRDefault="009F7E17" w:rsidP="00BE2A57">
      <w:pPr>
        <w:rPr>
          <w:rFonts w:cstheme="minorHAnsi"/>
          <w:sz w:val="24"/>
          <w:szCs w:val="24"/>
        </w:rPr>
      </w:pPr>
      <w:r w:rsidRPr="00440E06">
        <w:rPr>
          <w:rFonts w:cstheme="minorHAnsi"/>
          <w:b/>
          <w:sz w:val="24"/>
          <w:szCs w:val="24"/>
          <w:u w:val="single"/>
        </w:rPr>
        <w:t>Stream to Feature</w:t>
      </w:r>
      <w:r w:rsidRPr="00E330A1">
        <w:rPr>
          <w:rFonts w:cstheme="minorHAnsi"/>
          <w:sz w:val="24"/>
          <w:szCs w:val="24"/>
          <w:u w:val="single"/>
        </w:rPr>
        <w:t xml:space="preserve"> </w:t>
      </w:r>
      <w:r w:rsidRPr="00E330A1">
        <w:rPr>
          <w:rFonts w:cstheme="minorHAnsi"/>
          <w:sz w:val="24"/>
          <w:szCs w:val="24"/>
        </w:rPr>
        <w:t xml:space="preserve">will turn the </w:t>
      </w:r>
      <w:r w:rsidR="00AA6013" w:rsidRPr="00E330A1">
        <w:rPr>
          <w:rFonts w:cstheme="minorHAnsi"/>
          <w:sz w:val="24"/>
          <w:szCs w:val="24"/>
        </w:rPr>
        <w:t>(Naming)_</w:t>
      </w:r>
      <w:r w:rsidR="00D322A2" w:rsidRPr="00E330A1">
        <w:rPr>
          <w:rFonts w:cstheme="minorHAnsi"/>
          <w:sz w:val="24"/>
          <w:szCs w:val="24"/>
        </w:rPr>
        <w:t>(</w:t>
      </w:r>
      <w:proofErr w:type="spellStart"/>
      <w:r w:rsidR="00D322A2" w:rsidRPr="00E330A1">
        <w:rPr>
          <w:rFonts w:cstheme="minorHAnsi"/>
          <w:sz w:val="24"/>
          <w:szCs w:val="24"/>
        </w:rPr>
        <w:t>flow_</w:t>
      </w:r>
      <w:proofErr w:type="gramStart"/>
      <w:r w:rsidR="00D322A2" w:rsidRPr="00E330A1">
        <w:rPr>
          <w:rFonts w:cstheme="minorHAnsi"/>
          <w:sz w:val="24"/>
          <w:szCs w:val="24"/>
        </w:rPr>
        <w:t>x</w:t>
      </w:r>
      <w:proofErr w:type="spellEnd"/>
      <w:r w:rsidR="00D322A2" w:rsidRPr="00E330A1">
        <w:rPr>
          <w:rFonts w:cstheme="minorHAnsi"/>
          <w:sz w:val="24"/>
          <w:szCs w:val="24"/>
        </w:rPr>
        <w:t>)_</w:t>
      </w:r>
      <w:proofErr w:type="spellStart"/>
      <w:proofErr w:type="gramEnd"/>
      <w:r w:rsidR="00AA6013" w:rsidRPr="00E330A1">
        <w:rPr>
          <w:rFonts w:cstheme="minorHAnsi"/>
          <w:sz w:val="24"/>
          <w:szCs w:val="24"/>
        </w:rPr>
        <w:t>s</w:t>
      </w:r>
      <w:r w:rsidRPr="00E330A1">
        <w:rPr>
          <w:rFonts w:cstheme="minorHAnsi"/>
          <w:sz w:val="24"/>
          <w:szCs w:val="24"/>
        </w:rPr>
        <w:t>tream</w:t>
      </w:r>
      <w:r w:rsidR="00AA6013" w:rsidRPr="00E330A1">
        <w:rPr>
          <w:rFonts w:cstheme="minorHAnsi"/>
          <w:sz w:val="24"/>
          <w:szCs w:val="24"/>
        </w:rPr>
        <w:t>s_as_raster</w:t>
      </w:r>
      <w:proofErr w:type="spellEnd"/>
      <w:r w:rsidRPr="00E330A1">
        <w:rPr>
          <w:rFonts w:cstheme="minorHAnsi"/>
          <w:sz w:val="24"/>
          <w:szCs w:val="24"/>
        </w:rPr>
        <w:t xml:space="preserve"> into line data.</w:t>
      </w:r>
    </w:p>
    <w:p w14:paraId="2FB5BCBD" w14:textId="77777777" w:rsidR="009F7E17" w:rsidRDefault="009F7E17" w:rsidP="00D9709D">
      <w:pPr>
        <w:spacing w:after="0"/>
        <w:rPr>
          <w:rFonts w:cstheme="minorHAnsi"/>
          <w:sz w:val="24"/>
          <w:szCs w:val="24"/>
        </w:rPr>
      </w:pPr>
      <w:r w:rsidRPr="00440E06">
        <w:rPr>
          <w:rFonts w:cstheme="minorHAnsi"/>
          <w:b/>
          <w:sz w:val="24"/>
          <w:szCs w:val="24"/>
          <w:u w:val="single"/>
        </w:rPr>
        <w:t>Smooth Line</w:t>
      </w:r>
      <w:r w:rsidRPr="00E330A1">
        <w:rPr>
          <w:rFonts w:cstheme="minorHAnsi"/>
          <w:sz w:val="24"/>
          <w:szCs w:val="24"/>
        </w:rPr>
        <w:t xml:space="preserve"> will smooth out sh</w:t>
      </w:r>
      <w:r w:rsidR="008534B3">
        <w:rPr>
          <w:rFonts w:cstheme="minorHAnsi"/>
          <w:sz w:val="24"/>
          <w:szCs w:val="24"/>
        </w:rPr>
        <w:t>arp angles in the stream lines.</w:t>
      </w:r>
    </w:p>
    <w:p w14:paraId="6A167E0B" w14:textId="77777777" w:rsidR="00D9709D" w:rsidRDefault="00D9709D" w:rsidP="00D9709D">
      <w:pPr>
        <w:spacing w:after="0"/>
        <w:rPr>
          <w:rFonts w:cstheme="minorHAnsi"/>
          <w:sz w:val="24"/>
          <w:szCs w:val="24"/>
        </w:rPr>
      </w:pPr>
    </w:p>
    <w:p w14:paraId="7BEE4E99" w14:textId="77777777" w:rsidR="00D9709D" w:rsidRDefault="00D9709D" w:rsidP="00D9709D">
      <w:pPr>
        <w:spacing w:after="0"/>
        <w:rPr>
          <w:rFonts w:cstheme="minorHAnsi"/>
          <w:sz w:val="24"/>
          <w:szCs w:val="24"/>
        </w:rPr>
      </w:pPr>
    </w:p>
    <w:p w14:paraId="004A454A" w14:textId="77777777" w:rsidR="009F6941" w:rsidRPr="00E330A1" w:rsidRDefault="009F6941" w:rsidP="00D9709D">
      <w:pPr>
        <w:spacing w:after="0"/>
        <w:ind w:left="-540"/>
        <w:rPr>
          <w:rFonts w:cstheme="minorHAnsi"/>
          <w:sz w:val="24"/>
          <w:szCs w:val="24"/>
        </w:rPr>
      </w:pPr>
      <w:commentRangeStart w:id="185"/>
      <w:r w:rsidRPr="009F6941">
        <w:rPr>
          <w:noProof/>
        </w:rPr>
        <w:drawing>
          <wp:inline distT="0" distB="0" distL="0" distR="0" wp14:anchorId="2830C3EF" wp14:editId="71D97CB7">
            <wp:extent cx="6528391" cy="2285935"/>
            <wp:effectExtent l="19050" t="19050" r="2540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46508" cy="2292279"/>
                    </a:xfrm>
                    <a:prstGeom prst="rect">
                      <a:avLst/>
                    </a:prstGeom>
                    <a:ln>
                      <a:solidFill>
                        <a:schemeClr val="tx1"/>
                      </a:solidFill>
                    </a:ln>
                  </pic:spPr>
                </pic:pic>
              </a:graphicData>
            </a:graphic>
          </wp:inline>
        </w:drawing>
      </w:r>
      <w:commentRangeEnd w:id="185"/>
      <w:r w:rsidR="00550875">
        <w:rPr>
          <w:rStyle w:val="CommentReference"/>
        </w:rPr>
        <w:commentReference w:id="185"/>
      </w:r>
    </w:p>
    <w:p w14:paraId="3C50C52E" w14:textId="7D9CE92D" w:rsidR="008E65B7" w:rsidRPr="00440E06" w:rsidRDefault="008E65B7" w:rsidP="008E65B7">
      <w:pPr>
        <w:pStyle w:val="Caption"/>
        <w:jc w:val="center"/>
        <w:rPr>
          <w:sz w:val="22"/>
        </w:rPr>
      </w:pPr>
      <w:bookmarkStart w:id="186" w:name="_Ref490214427"/>
      <w:bookmarkStart w:id="187" w:name="_Toc505343690"/>
      <w:bookmarkStart w:id="188" w:name="_Hlk501370311"/>
      <w:bookmarkStart w:id="189" w:name="_Toc490146736"/>
      <w:r w:rsidRPr="008E65B7">
        <w:rPr>
          <w:sz w:val="22"/>
        </w:rPr>
        <w:t xml:space="preserve"> </w:t>
      </w:r>
      <w:r w:rsidRPr="00440E06">
        <w:rPr>
          <w:sz w:val="22"/>
        </w:rPr>
        <w:t xml:space="preserve">Figure </w:t>
      </w:r>
      <w:bookmarkEnd w:id="186"/>
      <w:r w:rsidR="00B426D1">
        <w:rPr>
          <w:sz w:val="22"/>
        </w:rPr>
        <w:t>1</w:t>
      </w:r>
      <w:r w:rsidR="00A410EE">
        <w:rPr>
          <w:noProof/>
          <w:sz w:val="22"/>
        </w:rPr>
        <w:t>8</w:t>
      </w:r>
      <w:r w:rsidRPr="00440E06">
        <w:rPr>
          <w:sz w:val="22"/>
        </w:rPr>
        <w:t xml:space="preserve">. </w:t>
      </w:r>
      <w:r>
        <w:rPr>
          <w:sz w:val="22"/>
        </w:rPr>
        <w:t xml:space="preserve"> </w:t>
      </w:r>
      <w:r w:rsidRPr="00440E06">
        <w:rPr>
          <w:b w:val="0"/>
          <w:sz w:val="22"/>
        </w:rPr>
        <w:t>Make Stream Lines</w:t>
      </w:r>
      <w:bookmarkEnd w:id="187"/>
      <w:r w:rsidR="001738EF">
        <w:rPr>
          <w:b w:val="0"/>
          <w:sz w:val="22"/>
        </w:rPr>
        <w:t xml:space="preserve"> tool</w:t>
      </w:r>
    </w:p>
    <w:p w14:paraId="01A95061" w14:textId="77777777" w:rsidR="00D9709D" w:rsidRDefault="00D9709D" w:rsidP="00082A33">
      <w:pPr>
        <w:spacing w:after="120"/>
        <w:rPr>
          <w:rStyle w:val="Heading3Char"/>
          <w:rFonts w:cstheme="minorHAnsi"/>
          <w:sz w:val="24"/>
          <w:szCs w:val="24"/>
        </w:rPr>
      </w:pPr>
    </w:p>
    <w:p w14:paraId="577D52DB" w14:textId="7F9B0BF6" w:rsidR="00D9709D" w:rsidRDefault="00D9709D" w:rsidP="00082A33">
      <w:pPr>
        <w:spacing w:after="120"/>
        <w:rPr>
          <w:rStyle w:val="Heading3Char"/>
          <w:rFonts w:cstheme="minorHAnsi"/>
          <w:sz w:val="24"/>
          <w:szCs w:val="24"/>
        </w:rPr>
      </w:pPr>
    </w:p>
    <w:p w14:paraId="7A26D107" w14:textId="77777777" w:rsidR="005D0F54" w:rsidRDefault="005D0F54" w:rsidP="00082A33">
      <w:pPr>
        <w:spacing w:after="120"/>
        <w:rPr>
          <w:rStyle w:val="Heading3Char"/>
          <w:rFonts w:cstheme="minorHAnsi"/>
          <w:sz w:val="24"/>
          <w:szCs w:val="24"/>
        </w:rPr>
      </w:pPr>
    </w:p>
    <w:p w14:paraId="7DE08F8C" w14:textId="77777777" w:rsidR="00D9709D" w:rsidRDefault="00D9709D" w:rsidP="00082A33">
      <w:pPr>
        <w:spacing w:after="120"/>
        <w:rPr>
          <w:rStyle w:val="Heading3Char"/>
          <w:rFonts w:cstheme="minorHAnsi"/>
          <w:sz w:val="24"/>
          <w:szCs w:val="24"/>
        </w:rPr>
      </w:pPr>
    </w:p>
    <w:p w14:paraId="2AEFDA0F" w14:textId="77777777" w:rsidR="00040AE0" w:rsidRPr="00D9709D" w:rsidRDefault="00040AE0" w:rsidP="00082A33">
      <w:pPr>
        <w:spacing w:after="120"/>
        <w:rPr>
          <w:rFonts w:asciiTheme="majorHAnsi" w:eastAsiaTheme="majorEastAsia" w:hAnsiTheme="majorHAnsi" w:cstheme="minorHAnsi"/>
          <w:b/>
          <w:bCs/>
          <w:color w:val="4F81BD" w:themeColor="accent1"/>
          <w:sz w:val="24"/>
          <w:szCs w:val="24"/>
        </w:rPr>
      </w:pPr>
      <w:r w:rsidRPr="00E330A1">
        <w:rPr>
          <w:rStyle w:val="Heading3Char"/>
          <w:rFonts w:cstheme="minorHAnsi"/>
          <w:sz w:val="24"/>
          <w:szCs w:val="24"/>
        </w:rPr>
        <w:lastRenderedPageBreak/>
        <w:t>Inputs</w:t>
      </w:r>
      <w:r w:rsidR="00EB4677" w:rsidRPr="00E330A1">
        <w:rPr>
          <w:rStyle w:val="Heading3Char"/>
          <w:rFonts w:cstheme="minorHAnsi"/>
          <w:sz w:val="24"/>
          <w:szCs w:val="24"/>
        </w:rPr>
        <w:t>:</w:t>
      </w:r>
      <w:r w:rsidR="00555093" w:rsidRPr="00E330A1">
        <w:rPr>
          <w:rFonts w:cstheme="minorHAnsi"/>
          <w:sz w:val="24"/>
          <w:szCs w:val="24"/>
        </w:rPr>
        <w:t xml:space="preserve"> </w:t>
      </w:r>
      <w:bookmarkEnd w:id="188"/>
      <w:bookmarkEnd w:id="189"/>
    </w:p>
    <w:p w14:paraId="4E8D3004" w14:textId="77777777" w:rsidR="00040AE0" w:rsidRPr="00E330A1" w:rsidRDefault="00040AE0" w:rsidP="00A62077">
      <w:pPr>
        <w:rPr>
          <w:rFonts w:cstheme="minorHAnsi"/>
          <w:sz w:val="24"/>
          <w:szCs w:val="24"/>
        </w:rPr>
      </w:pPr>
      <w:r w:rsidRPr="00440E06">
        <w:rPr>
          <w:rFonts w:cstheme="minorHAnsi"/>
          <w:i/>
          <w:sz w:val="24"/>
          <w:szCs w:val="24"/>
        </w:rPr>
        <w:t>Inpu</w:t>
      </w:r>
      <w:r w:rsidR="00AA6013" w:rsidRPr="00440E06">
        <w:rPr>
          <w:rFonts w:cstheme="minorHAnsi"/>
          <w:i/>
          <w:sz w:val="24"/>
          <w:szCs w:val="24"/>
        </w:rPr>
        <w:t>t</w:t>
      </w:r>
      <w:r w:rsidR="007A146F" w:rsidRPr="00440E06">
        <w:rPr>
          <w:rFonts w:cstheme="minorHAnsi"/>
          <w:i/>
          <w:sz w:val="24"/>
          <w:szCs w:val="24"/>
        </w:rPr>
        <w:t xml:space="preserve"> Fl</w:t>
      </w:r>
      <w:r w:rsidR="00AA6013" w:rsidRPr="00440E06">
        <w:rPr>
          <w:rFonts w:cstheme="minorHAnsi"/>
          <w:i/>
          <w:sz w:val="24"/>
          <w:szCs w:val="24"/>
        </w:rPr>
        <w:t>ow Direction:</w:t>
      </w:r>
      <w:r w:rsidR="00440E06">
        <w:rPr>
          <w:rFonts w:cstheme="minorHAnsi"/>
          <w:i/>
          <w:sz w:val="24"/>
          <w:szCs w:val="24"/>
        </w:rPr>
        <w:t xml:space="preserve"> </w:t>
      </w:r>
      <w:r w:rsidR="00AA6013" w:rsidRPr="00E330A1">
        <w:rPr>
          <w:rFonts w:cstheme="minorHAnsi"/>
          <w:sz w:val="24"/>
          <w:szCs w:val="24"/>
        </w:rPr>
        <w:t xml:space="preserve"> Select </w:t>
      </w:r>
      <w:r w:rsidR="00056201" w:rsidRPr="00E330A1">
        <w:rPr>
          <w:rFonts w:cstheme="minorHAnsi"/>
          <w:sz w:val="24"/>
          <w:szCs w:val="24"/>
        </w:rPr>
        <w:t xml:space="preserve">the flow direction </w:t>
      </w:r>
      <w:r w:rsidR="007A146F" w:rsidRPr="00E330A1">
        <w:rPr>
          <w:rFonts w:cstheme="minorHAnsi"/>
          <w:sz w:val="24"/>
          <w:szCs w:val="24"/>
        </w:rPr>
        <w:t xml:space="preserve">raster outputted by the </w:t>
      </w:r>
      <w:r w:rsidR="00AA6013" w:rsidRPr="00056201">
        <w:rPr>
          <w:rFonts w:cstheme="minorHAnsi"/>
          <w:i/>
          <w:sz w:val="24"/>
          <w:szCs w:val="24"/>
        </w:rPr>
        <w:t xml:space="preserve">Calculate </w:t>
      </w:r>
      <w:r w:rsidR="007A146F" w:rsidRPr="00056201">
        <w:rPr>
          <w:rFonts w:cstheme="minorHAnsi"/>
          <w:i/>
          <w:sz w:val="24"/>
          <w:szCs w:val="24"/>
        </w:rPr>
        <w:t>Flow Direction</w:t>
      </w:r>
      <w:r w:rsidR="007A146F" w:rsidRPr="00E330A1">
        <w:rPr>
          <w:rFonts w:cstheme="minorHAnsi"/>
          <w:sz w:val="24"/>
          <w:szCs w:val="24"/>
        </w:rPr>
        <w:t xml:space="preserve"> tool</w:t>
      </w:r>
      <w:r w:rsidR="00440E06">
        <w:rPr>
          <w:rFonts w:cstheme="minorHAnsi"/>
          <w:sz w:val="24"/>
          <w:szCs w:val="24"/>
        </w:rPr>
        <w:t xml:space="preserve"> -- i</w:t>
      </w:r>
      <w:r w:rsidR="007A146F" w:rsidRPr="00E330A1">
        <w:rPr>
          <w:rFonts w:cstheme="minorHAnsi"/>
          <w:sz w:val="24"/>
          <w:szCs w:val="24"/>
        </w:rPr>
        <w:t>t</w:t>
      </w:r>
      <w:r w:rsidR="00AA6013" w:rsidRPr="00E330A1">
        <w:rPr>
          <w:rFonts w:cstheme="minorHAnsi"/>
          <w:sz w:val="24"/>
          <w:szCs w:val="24"/>
        </w:rPr>
        <w:t xml:space="preserve"> will be titled “(Naming)</w:t>
      </w:r>
      <w:r w:rsidR="007A146F" w:rsidRPr="00E330A1">
        <w:rPr>
          <w:rFonts w:cstheme="minorHAnsi"/>
          <w:sz w:val="24"/>
          <w:szCs w:val="24"/>
        </w:rPr>
        <w:t>_</w:t>
      </w:r>
      <w:proofErr w:type="spellStart"/>
      <w:r w:rsidR="007A146F" w:rsidRPr="00E330A1">
        <w:rPr>
          <w:rFonts w:cstheme="minorHAnsi"/>
          <w:sz w:val="24"/>
          <w:szCs w:val="24"/>
        </w:rPr>
        <w:t>Flow</w:t>
      </w:r>
      <w:r w:rsidR="00AA6013" w:rsidRPr="00E330A1">
        <w:rPr>
          <w:rFonts w:cstheme="minorHAnsi"/>
          <w:sz w:val="24"/>
          <w:szCs w:val="24"/>
        </w:rPr>
        <w:t>_Direction</w:t>
      </w:r>
      <w:proofErr w:type="spellEnd"/>
      <w:r w:rsidR="007A146F" w:rsidRPr="00E330A1">
        <w:rPr>
          <w:rFonts w:cstheme="minorHAnsi"/>
          <w:sz w:val="24"/>
          <w:szCs w:val="24"/>
        </w:rPr>
        <w:t>”.</w:t>
      </w:r>
    </w:p>
    <w:p w14:paraId="1977D6A2" w14:textId="13C02797" w:rsidR="007A146F" w:rsidRPr="00A62077" w:rsidRDefault="007A146F" w:rsidP="00A62077">
      <w:pPr>
        <w:rPr>
          <w:rFonts w:cstheme="minorHAnsi"/>
          <w:b/>
          <w:sz w:val="24"/>
          <w:szCs w:val="24"/>
        </w:rPr>
      </w:pPr>
      <w:proofErr w:type="spellStart"/>
      <w:r w:rsidRPr="00440E06">
        <w:rPr>
          <w:rFonts w:cstheme="minorHAnsi"/>
          <w:i/>
          <w:sz w:val="24"/>
          <w:szCs w:val="24"/>
        </w:rPr>
        <w:t>Flow_x</w:t>
      </w:r>
      <w:proofErr w:type="spellEnd"/>
      <w:r w:rsidRPr="00440E06">
        <w:rPr>
          <w:rFonts w:cstheme="minorHAnsi"/>
          <w:i/>
          <w:sz w:val="24"/>
          <w:szCs w:val="24"/>
        </w:rPr>
        <w:t>:</w:t>
      </w:r>
      <w:r w:rsidR="00440E06">
        <w:rPr>
          <w:rFonts w:cstheme="minorHAnsi"/>
          <w:i/>
          <w:sz w:val="24"/>
          <w:szCs w:val="24"/>
        </w:rPr>
        <w:t xml:space="preserve"> </w:t>
      </w:r>
      <w:r w:rsidR="00440E06">
        <w:rPr>
          <w:rFonts w:cstheme="minorHAnsi"/>
          <w:sz w:val="24"/>
          <w:szCs w:val="24"/>
        </w:rPr>
        <w:t xml:space="preserve"> </w:t>
      </w:r>
      <w:r w:rsidR="00453B06">
        <w:rPr>
          <w:rFonts w:cstheme="minorHAnsi"/>
          <w:b/>
          <w:sz w:val="24"/>
          <w:szCs w:val="24"/>
        </w:rPr>
        <w:t xml:space="preserve">See </w:t>
      </w:r>
      <w:bookmarkStart w:id="190" w:name="_Hlk514773289"/>
      <w:r w:rsidR="00453B06">
        <w:rPr>
          <w:rFonts w:cstheme="minorHAnsi"/>
          <w:b/>
          <w:i/>
          <w:sz w:val="24"/>
          <w:szCs w:val="24"/>
        </w:rPr>
        <w:t xml:space="preserve">Choosing the Correct </w:t>
      </w:r>
      <w:proofErr w:type="spellStart"/>
      <w:r w:rsidR="00453B06">
        <w:rPr>
          <w:rFonts w:cstheme="minorHAnsi"/>
          <w:b/>
          <w:i/>
          <w:sz w:val="24"/>
          <w:szCs w:val="24"/>
        </w:rPr>
        <w:t>Flow_x</w:t>
      </w:r>
      <w:proofErr w:type="spellEnd"/>
      <w:r w:rsidR="00453B06">
        <w:rPr>
          <w:rFonts w:cstheme="minorHAnsi"/>
          <w:b/>
          <w:i/>
          <w:sz w:val="24"/>
          <w:szCs w:val="24"/>
        </w:rPr>
        <w:t xml:space="preserve"> Value </w:t>
      </w:r>
      <w:bookmarkEnd w:id="190"/>
      <w:r w:rsidR="00A410EE">
        <w:rPr>
          <w:rFonts w:cstheme="minorHAnsi"/>
          <w:b/>
          <w:sz w:val="24"/>
          <w:szCs w:val="24"/>
        </w:rPr>
        <w:t>on the next page</w:t>
      </w:r>
      <w:r w:rsidR="00453B06">
        <w:rPr>
          <w:rFonts w:cstheme="minorHAnsi"/>
          <w:b/>
          <w:sz w:val="24"/>
          <w:szCs w:val="24"/>
        </w:rPr>
        <w:t>.</w:t>
      </w:r>
      <w:r w:rsidR="00A62077">
        <w:rPr>
          <w:rFonts w:cstheme="minorHAnsi"/>
          <w:b/>
          <w:sz w:val="24"/>
          <w:szCs w:val="24"/>
        </w:rPr>
        <w:t xml:space="preserve">  </w:t>
      </w:r>
      <w:r w:rsidR="00440E06">
        <w:rPr>
          <w:rFonts w:cstheme="minorHAnsi"/>
          <w:sz w:val="24"/>
          <w:szCs w:val="24"/>
        </w:rPr>
        <w:t>This is a value that</w:t>
      </w:r>
      <w:r w:rsidRPr="00E330A1">
        <w:rPr>
          <w:rFonts w:cstheme="minorHAnsi"/>
          <w:sz w:val="24"/>
          <w:szCs w:val="24"/>
        </w:rPr>
        <w:t xml:space="preserve"> </w:t>
      </w:r>
      <w:r w:rsidRPr="00056201">
        <w:rPr>
          <w:rFonts w:cstheme="minorHAnsi"/>
          <w:i/>
          <w:sz w:val="24"/>
          <w:szCs w:val="24"/>
        </w:rPr>
        <w:t>Flow Accumulation</w:t>
      </w:r>
      <w:r w:rsidRPr="00E330A1">
        <w:rPr>
          <w:rFonts w:cstheme="minorHAnsi"/>
          <w:sz w:val="24"/>
          <w:szCs w:val="24"/>
        </w:rPr>
        <w:t xml:space="preserve"> will use to determine the minimum flow accumulation value a cell must have before it is identified as a stream. </w:t>
      </w:r>
      <w:r w:rsidR="00440E06">
        <w:rPr>
          <w:rFonts w:cstheme="minorHAnsi"/>
          <w:sz w:val="24"/>
          <w:szCs w:val="24"/>
        </w:rPr>
        <w:t xml:space="preserve"> </w:t>
      </w:r>
      <w:bookmarkStart w:id="191" w:name="_Hlk514947646"/>
      <w:r w:rsidR="00440E06" w:rsidRPr="00BF4585">
        <w:rPr>
          <w:rFonts w:cstheme="minorHAnsi"/>
          <w:sz w:val="24"/>
          <w:szCs w:val="24"/>
        </w:rPr>
        <w:t>Higher values will have fewer stream segments drawn</w:t>
      </w:r>
      <w:r w:rsidRPr="00BF4585">
        <w:rPr>
          <w:rFonts w:cstheme="minorHAnsi"/>
          <w:sz w:val="24"/>
          <w:szCs w:val="24"/>
        </w:rPr>
        <w:t>.</w:t>
      </w:r>
      <w:r w:rsidR="00440E06" w:rsidRPr="00BF4585">
        <w:rPr>
          <w:rFonts w:cstheme="minorHAnsi"/>
          <w:sz w:val="24"/>
          <w:szCs w:val="24"/>
        </w:rPr>
        <w:t xml:space="preserve"> </w:t>
      </w:r>
      <w:r w:rsidR="007703AC" w:rsidRPr="00BF4585">
        <w:rPr>
          <w:rFonts w:cstheme="minorHAnsi"/>
          <w:sz w:val="24"/>
          <w:szCs w:val="24"/>
        </w:rPr>
        <w:t xml:space="preserve"> In other words, a higher </w:t>
      </w:r>
      <w:proofErr w:type="spellStart"/>
      <w:r w:rsidR="007703AC" w:rsidRPr="00BF4585">
        <w:rPr>
          <w:rFonts w:cstheme="minorHAnsi"/>
          <w:sz w:val="24"/>
          <w:szCs w:val="24"/>
        </w:rPr>
        <w:t>F</w:t>
      </w:r>
      <w:r w:rsidR="008774A8" w:rsidRPr="00BF4585">
        <w:rPr>
          <w:rFonts w:cstheme="minorHAnsi"/>
          <w:sz w:val="24"/>
          <w:szCs w:val="24"/>
        </w:rPr>
        <w:t>low_x</w:t>
      </w:r>
      <w:proofErr w:type="spellEnd"/>
      <w:r w:rsidR="008774A8" w:rsidRPr="00BF4585">
        <w:rPr>
          <w:rFonts w:cstheme="minorHAnsi"/>
          <w:sz w:val="24"/>
          <w:szCs w:val="24"/>
        </w:rPr>
        <w:t xml:space="preserve"> will result in a dataset that includes only </w:t>
      </w:r>
      <w:r w:rsidR="0021460B" w:rsidRPr="00BF4585">
        <w:rPr>
          <w:rFonts w:cstheme="minorHAnsi"/>
          <w:sz w:val="24"/>
          <w:szCs w:val="24"/>
        </w:rPr>
        <w:t>streams that are high</w:t>
      </w:r>
      <w:r w:rsidR="008774A8" w:rsidRPr="00BF4585">
        <w:rPr>
          <w:rFonts w:cstheme="minorHAnsi"/>
          <w:sz w:val="24"/>
          <w:szCs w:val="24"/>
        </w:rPr>
        <w:t xml:space="preserve"> in stream order.</w:t>
      </w:r>
      <w:r w:rsidR="00440E06" w:rsidRPr="00BF4585">
        <w:rPr>
          <w:rFonts w:cstheme="minorHAnsi"/>
          <w:sz w:val="24"/>
          <w:szCs w:val="24"/>
        </w:rPr>
        <w:t xml:space="preserve"> </w:t>
      </w:r>
      <w:r w:rsidR="008774A8" w:rsidRPr="00BF4585">
        <w:rPr>
          <w:rFonts w:cstheme="minorHAnsi"/>
          <w:sz w:val="24"/>
          <w:szCs w:val="24"/>
        </w:rPr>
        <w:t xml:space="preserve"> </w:t>
      </w:r>
      <w:r w:rsidR="007703AC" w:rsidRPr="00BF4585">
        <w:rPr>
          <w:rFonts w:cstheme="minorHAnsi"/>
          <w:sz w:val="24"/>
          <w:szCs w:val="24"/>
        </w:rPr>
        <w:t xml:space="preserve">A lower </w:t>
      </w:r>
      <w:proofErr w:type="spellStart"/>
      <w:r w:rsidR="007703AC" w:rsidRPr="00BF4585">
        <w:rPr>
          <w:rFonts w:cstheme="minorHAnsi"/>
          <w:sz w:val="24"/>
          <w:szCs w:val="24"/>
        </w:rPr>
        <w:t>F</w:t>
      </w:r>
      <w:r w:rsidR="008774A8" w:rsidRPr="00BF4585">
        <w:rPr>
          <w:rFonts w:cstheme="minorHAnsi"/>
          <w:sz w:val="24"/>
          <w:szCs w:val="24"/>
        </w:rPr>
        <w:t>lo</w:t>
      </w:r>
      <w:r w:rsidR="00440E06" w:rsidRPr="00BF4585">
        <w:rPr>
          <w:rFonts w:cstheme="minorHAnsi"/>
          <w:sz w:val="24"/>
          <w:szCs w:val="24"/>
        </w:rPr>
        <w:t>w</w:t>
      </w:r>
      <w:r w:rsidR="007703AC" w:rsidRPr="00BF4585">
        <w:rPr>
          <w:rFonts w:cstheme="minorHAnsi"/>
          <w:sz w:val="24"/>
          <w:szCs w:val="24"/>
        </w:rPr>
        <w:t>_x</w:t>
      </w:r>
      <w:proofErr w:type="spellEnd"/>
      <w:r w:rsidR="007703AC" w:rsidRPr="00BF4585">
        <w:rPr>
          <w:rFonts w:cstheme="minorHAnsi"/>
          <w:sz w:val="24"/>
          <w:szCs w:val="24"/>
        </w:rPr>
        <w:t xml:space="preserve"> will include m</w:t>
      </w:r>
      <w:r w:rsidR="008774A8" w:rsidRPr="00BF4585">
        <w:rPr>
          <w:rFonts w:cstheme="minorHAnsi"/>
          <w:sz w:val="24"/>
          <w:szCs w:val="24"/>
        </w:rPr>
        <w:t>ore first order and second</w:t>
      </w:r>
      <w:r w:rsidR="007703AC" w:rsidRPr="00BF4585">
        <w:rPr>
          <w:rFonts w:cstheme="minorHAnsi"/>
          <w:sz w:val="24"/>
          <w:szCs w:val="24"/>
        </w:rPr>
        <w:t xml:space="preserve"> order streams </w:t>
      </w:r>
      <w:r w:rsidR="008774A8" w:rsidRPr="00BF4585">
        <w:rPr>
          <w:rFonts w:cstheme="minorHAnsi"/>
          <w:sz w:val="24"/>
          <w:szCs w:val="24"/>
        </w:rPr>
        <w:t>in the dataset.</w:t>
      </w:r>
      <w:r w:rsidR="00440E06">
        <w:rPr>
          <w:rFonts w:cstheme="minorHAnsi"/>
          <w:sz w:val="24"/>
          <w:szCs w:val="24"/>
        </w:rPr>
        <w:t xml:space="preserve"> </w:t>
      </w:r>
      <w:r w:rsidRPr="00E330A1">
        <w:rPr>
          <w:rFonts w:cstheme="minorHAnsi"/>
          <w:sz w:val="24"/>
          <w:szCs w:val="24"/>
        </w:rPr>
        <w:t xml:space="preserve"> </w:t>
      </w:r>
      <w:bookmarkEnd w:id="191"/>
      <w:r w:rsidRPr="00E330A1">
        <w:rPr>
          <w:rFonts w:cstheme="minorHAnsi"/>
          <w:sz w:val="24"/>
          <w:szCs w:val="24"/>
        </w:rPr>
        <w:t xml:space="preserve">The user may want to experiment to find what works best for </w:t>
      </w:r>
      <w:r w:rsidR="005D0F54">
        <w:rPr>
          <w:rFonts w:cstheme="minorHAnsi"/>
          <w:sz w:val="24"/>
          <w:szCs w:val="24"/>
        </w:rPr>
        <w:t>his or her</w:t>
      </w:r>
      <w:r w:rsidRPr="00E330A1">
        <w:rPr>
          <w:rFonts w:cstheme="minorHAnsi"/>
          <w:sz w:val="24"/>
          <w:szCs w:val="24"/>
        </w:rPr>
        <w:t xml:space="preserve"> needs and area of interes</w:t>
      </w:r>
      <w:r w:rsidR="006222A9" w:rsidRPr="00E330A1">
        <w:rPr>
          <w:rFonts w:cstheme="minorHAnsi"/>
          <w:sz w:val="24"/>
          <w:szCs w:val="24"/>
        </w:rPr>
        <w:t xml:space="preserve">t. </w:t>
      </w:r>
      <w:r w:rsidR="00440E06">
        <w:rPr>
          <w:rFonts w:cstheme="minorHAnsi"/>
          <w:sz w:val="24"/>
          <w:szCs w:val="24"/>
        </w:rPr>
        <w:t xml:space="preserve"> </w:t>
      </w:r>
      <w:r w:rsidR="006222A9" w:rsidRPr="00E330A1">
        <w:rPr>
          <w:rFonts w:cstheme="minorHAnsi"/>
          <w:sz w:val="24"/>
          <w:szCs w:val="24"/>
        </w:rPr>
        <w:t xml:space="preserve">A good value to start at is </w:t>
      </w:r>
      <w:r w:rsidR="00785FA7">
        <w:rPr>
          <w:rFonts w:cstheme="minorHAnsi"/>
          <w:sz w:val="24"/>
          <w:szCs w:val="24"/>
        </w:rPr>
        <w:t>8</w:t>
      </w:r>
      <w:r w:rsidRPr="00E330A1">
        <w:rPr>
          <w:rFonts w:cstheme="minorHAnsi"/>
          <w:sz w:val="24"/>
          <w:szCs w:val="24"/>
        </w:rPr>
        <w:t xml:space="preserve">000 and to experiment by increasing/decreasing </w:t>
      </w:r>
      <w:r w:rsidR="00440E06">
        <w:rPr>
          <w:rFonts w:cstheme="minorHAnsi"/>
          <w:sz w:val="24"/>
          <w:szCs w:val="24"/>
        </w:rPr>
        <w:t>in</w:t>
      </w:r>
      <w:r w:rsidR="002F24FD">
        <w:rPr>
          <w:rFonts w:cstheme="minorHAnsi"/>
          <w:sz w:val="24"/>
          <w:szCs w:val="24"/>
        </w:rPr>
        <w:t xml:space="preserve"> increments of</w:t>
      </w:r>
      <w:r w:rsidR="008E448F">
        <w:rPr>
          <w:rFonts w:cstheme="minorHAnsi"/>
          <w:sz w:val="24"/>
          <w:szCs w:val="24"/>
        </w:rPr>
        <w:t xml:space="preserve"> </w:t>
      </w:r>
      <w:r w:rsidRPr="00E330A1">
        <w:rPr>
          <w:rFonts w:cstheme="minorHAnsi"/>
          <w:sz w:val="24"/>
          <w:szCs w:val="24"/>
        </w:rPr>
        <w:t xml:space="preserve">1000. </w:t>
      </w:r>
    </w:p>
    <w:p w14:paraId="2571BBC7" w14:textId="77777777" w:rsidR="00AA38A7" w:rsidRPr="00E330A1" w:rsidRDefault="00EE0414" w:rsidP="00AA38A7">
      <w:pPr>
        <w:rPr>
          <w:rFonts w:cstheme="minorHAnsi"/>
          <w:sz w:val="24"/>
          <w:szCs w:val="24"/>
        </w:rPr>
      </w:pPr>
      <w:r>
        <w:rPr>
          <w:rFonts w:cstheme="minorHAnsi"/>
          <w:i/>
          <w:sz w:val="24"/>
          <w:szCs w:val="24"/>
        </w:rPr>
        <w:t>Out</w:t>
      </w:r>
      <w:r w:rsidR="00384906">
        <w:rPr>
          <w:rFonts w:cstheme="minorHAnsi"/>
          <w:i/>
          <w:sz w:val="24"/>
          <w:szCs w:val="24"/>
        </w:rPr>
        <w:t>put GDB</w:t>
      </w:r>
      <w:r w:rsidR="00AA38A7" w:rsidRPr="00440E06">
        <w:rPr>
          <w:rFonts w:cstheme="minorHAnsi"/>
          <w:i/>
          <w:sz w:val="24"/>
          <w:szCs w:val="24"/>
        </w:rPr>
        <w:t>:</w:t>
      </w:r>
      <w:r w:rsidR="00D9709D">
        <w:rPr>
          <w:rFonts w:cstheme="minorHAnsi"/>
          <w:i/>
          <w:sz w:val="24"/>
          <w:szCs w:val="24"/>
        </w:rPr>
        <w:t xml:space="preserve"> </w:t>
      </w:r>
      <w:r w:rsidR="00E66ED2" w:rsidRPr="00E330A1">
        <w:rPr>
          <w:rFonts w:cstheme="minorHAnsi"/>
          <w:sz w:val="24"/>
          <w:szCs w:val="24"/>
        </w:rPr>
        <w:t xml:space="preserve"> Input a geodatabase to which the output data will be saved</w:t>
      </w:r>
      <w:r w:rsidR="00AA38A7" w:rsidRPr="00E330A1">
        <w:rPr>
          <w:rFonts w:cstheme="minorHAnsi"/>
          <w:sz w:val="24"/>
          <w:szCs w:val="24"/>
        </w:rPr>
        <w:t>.</w:t>
      </w:r>
    </w:p>
    <w:p w14:paraId="173D7A3E" w14:textId="77777777" w:rsidR="00C46BD9" w:rsidRPr="00E330A1" w:rsidRDefault="007A146F" w:rsidP="00A62077">
      <w:pPr>
        <w:spacing w:after="0"/>
        <w:rPr>
          <w:rFonts w:cstheme="minorHAnsi"/>
          <w:sz w:val="24"/>
          <w:szCs w:val="24"/>
        </w:rPr>
      </w:pPr>
      <w:r w:rsidRPr="00440E06">
        <w:rPr>
          <w:rFonts w:cstheme="minorHAnsi"/>
          <w:i/>
          <w:sz w:val="24"/>
          <w:szCs w:val="24"/>
        </w:rPr>
        <w:t>Naming:</w:t>
      </w:r>
      <w:r w:rsidRPr="00E330A1">
        <w:rPr>
          <w:rFonts w:cstheme="minorHAnsi"/>
          <w:sz w:val="24"/>
          <w:szCs w:val="24"/>
        </w:rPr>
        <w:t xml:space="preserve"> </w:t>
      </w:r>
      <w:bookmarkStart w:id="192" w:name="_Hlk501459488"/>
      <w:r w:rsidR="00D9709D">
        <w:rPr>
          <w:rFonts w:cstheme="minorHAnsi"/>
          <w:sz w:val="24"/>
          <w:szCs w:val="24"/>
        </w:rPr>
        <w:t xml:space="preserve"> </w:t>
      </w:r>
      <w:r w:rsidR="00056201">
        <w:rPr>
          <w:rFonts w:cstheme="minorHAnsi"/>
          <w:sz w:val="24"/>
          <w:szCs w:val="24"/>
        </w:rPr>
        <w:t xml:space="preserve">This </w:t>
      </w:r>
      <w:r w:rsidRPr="00E330A1">
        <w:rPr>
          <w:rFonts w:cstheme="minorHAnsi"/>
          <w:sz w:val="24"/>
          <w:szCs w:val="24"/>
        </w:rPr>
        <w:t xml:space="preserve">acts as </w:t>
      </w:r>
      <w:r w:rsidR="00056201">
        <w:rPr>
          <w:rFonts w:cstheme="minorHAnsi"/>
          <w:sz w:val="24"/>
          <w:szCs w:val="24"/>
        </w:rPr>
        <w:t>a prefix for the names of all</w:t>
      </w:r>
      <w:r w:rsidRPr="00E330A1">
        <w:rPr>
          <w:rFonts w:cstheme="minorHAnsi"/>
          <w:sz w:val="24"/>
          <w:szCs w:val="24"/>
        </w:rPr>
        <w:t xml:space="preserve"> output files. </w:t>
      </w:r>
      <w:r w:rsidR="00082A33">
        <w:rPr>
          <w:rFonts w:cstheme="minorHAnsi"/>
          <w:sz w:val="24"/>
          <w:szCs w:val="24"/>
        </w:rPr>
        <w:t xml:space="preserve"> Its</w:t>
      </w:r>
      <w:r w:rsidRPr="00E330A1">
        <w:rPr>
          <w:rFonts w:cstheme="minorHAnsi"/>
          <w:sz w:val="24"/>
          <w:szCs w:val="24"/>
        </w:rPr>
        <w:t xml:space="preserve"> purpose is to keep the data organized and </w:t>
      </w:r>
      <w:r w:rsidR="00A62077">
        <w:rPr>
          <w:rFonts w:cstheme="minorHAnsi"/>
          <w:sz w:val="24"/>
          <w:szCs w:val="24"/>
        </w:rPr>
        <w:t xml:space="preserve">to </w:t>
      </w:r>
      <w:r w:rsidRPr="00E330A1">
        <w:rPr>
          <w:rFonts w:cstheme="minorHAnsi"/>
          <w:sz w:val="24"/>
          <w:szCs w:val="24"/>
        </w:rPr>
        <w:t xml:space="preserve">make it easy to tell what </w:t>
      </w:r>
      <w:proofErr w:type="gramStart"/>
      <w:r w:rsidRPr="00E330A1">
        <w:rPr>
          <w:rFonts w:cstheme="minorHAnsi"/>
          <w:sz w:val="24"/>
          <w:szCs w:val="24"/>
        </w:rPr>
        <w:t>is what</w:t>
      </w:r>
      <w:proofErr w:type="gramEnd"/>
      <w:r w:rsidRPr="00E330A1">
        <w:rPr>
          <w:rFonts w:cstheme="minorHAnsi"/>
          <w:sz w:val="24"/>
          <w:szCs w:val="24"/>
        </w:rPr>
        <w:t xml:space="preserve">, along with saving the user the hassle of </w:t>
      </w:r>
      <w:r w:rsidR="00082A33" w:rsidRPr="00E330A1">
        <w:rPr>
          <w:rFonts w:cstheme="minorHAnsi"/>
          <w:sz w:val="24"/>
          <w:szCs w:val="24"/>
        </w:rPr>
        <w:t xml:space="preserve">manually </w:t>
      </w:r>
      <w:r w:rsidR="00082A33">
        <w:rPr>
          <w:rFonts w:cstheme="minorHAnsi"/>
          <w:sz w:val="24"/>
          <w:szCs w:val="24"/>
        </w:rPr>
        <w:t>naming multiple</w:t>
      </w:r>
      <w:r w:rsidRPr="00E330A1">
        <w:rPr>
          <w:rFonts w:cstheme="minorHAnsi"/>
          <w:sz w:val="24"/>
          <w:szCs w:val="24"/>
        </w:rPr>
        <w:t xml:space="preserve"> outputs.</w:t>
      </w:r>
      <w:r w:rsidR="00C46BD9" w:rsidRPr="00E330A1">
        <w:rPr>
          <w:rFonts w:cstheme="minorHAnsi"/>
          <w:sz w:val="24"/>
          <w:szCs w:val="24"/>
        </w:rPr>
        <w:t xml:space="preserve"> </w:t>
      </w:r>
      <w:bookmarkEnd w:id="192"/>
      <w:r w:rsidR="00082A33">
        <w:rPr>
          <w:rFonts w:cstheme="minorHAnsi"/>
          <w:sz w:val="24"/>
          <w:szCs w:val="24"/>
        </w:rPr>
        <w:t xml:space="preserve"> </w:t>
      </w:r>
      <w:r w:rsidR="00C46BD9" w:rsidRPr="00E330A1">
        <w:rPr>
          <w:rFonts w:cstheme="minorHAnsi"/>
          <w:sz w:val="24"/>
          <w:szCs w:val="24"/>
        </w:rPr>
        <w:t xml:space="preserve">The </w:t>
      </w:r>
      <w:proofErr w:type="spellStart"/>
      <w:r w:rsidR="00C46BD9" w:rsidRPr="00E330A1">
        <w:rPr>
          <w:rFonts w:cstheme="minorHAnsi"/>
          <w:sz w:val="24"/>
          <w:szCs w:val="24"/>
        </w:rPr>
        <w:t>flow_x</w:t>
      </w:r>
      <w:proofErr w:type="spellEnd"/>
      <w:r w:rsidR="00C46BD9" w:rsidRPr="00E330A1">
        <w:rPr>
          <w:rFonts w:cstheme="minorHAnsi"/>
          <w:sz w:val="24"/>
          <w:szCs w:val="24"/>
        </w:rPr>
        <w:t xml:space="preserve"> value will also be attached at the end of the naming input. </w:t>
      </w:r>
      <w:r w:rsidR="00082A33">
        <w:rPr>
          <w:rFonts w:cstheme="minorHAnsi"/>
          <w:sz w:val="24"/>
          <w:szCs w:val="24"/>
        </w:rPr>
        <w:t xml:space="preserve"> </w:t>
      </w:r>
      <w:r w:rsidR="00C46BD9" w:rsidRPr="00E330A1">
        <w:rPr>
          <w:rFonts w:cstheme="minorHAnsi"/>
          <w:sz w:val="24"/>
          <w:szCs w:val="24"/>
        </w:rPr>
        <w:t>Example format</w:t>
      </w:r>
      <w:r w:rsidR="00A62077" w:rsidRPr="00E330A1">
        <w:rPr>
          <w:rFonts w:cstheme="minorHAnsi"/>
          <w:sz w:val="24"/>
          <w:szCs w:val="24"/>
        </w:rPr>
        <w:t>:</w:t>
      </w:r>
      <w:r w:rsidR="00A62077">
        <w:rPr>
          <w:rFonts w:cstheme="minorHAnsi"/>
          <w:sz w:val="24"/>
          <w:szCs w:val="24"/>
        </w:rPr>
        <w:t xml:space="preserve"> “</w:t>
      </w:r>
      <w:r w:rsidR="00C46BD9" w:rsidRPr="00E330A1">
        <w:rPr>
          <w:rFonts w:cstheme="minorHAnsi"/>
          <w:sz w:val="24"/>
          <w:szCs w:val="24"/>
        </w:rPr>
        <w:t>(Naming)_(</w:t>
      </w:r>
      <w:proofErr w:type="spellStart"/>
      <w:r w:rsidR="00C46BD9" w:rsidRPr="00E330A1">
        <w:rPr>
          <w:rFonts w:cstheme="minorHAnsi"/>
          <w:sz w:val="24"/>
          <w:szCs w:val="24"/>
        </w:rPr>
        <w:t>flow_</w:t>
      </w:r>
      <w:proofErr w:type="gramStart"/>
      <w:r w:rsidR="00C46BD9" w:rsidRPr="00E330A1">
        <w:rPr>
          <w:rFonts w:cstheme="minorHAnsi"/>
          <w:sz w:val="24"/>
          <w:szCs w:val="24"/>
        </w:rPr>
        <w:t>x</w:t>
      </w:r>
      <w:proofErr w:type="spellEnd"/>
      <w:r w:rsidR="00C46BD9" w:rsidRPr="00E330A1">
        <w:rPr>
          <w:rFonts w:cstheme="minorHAnsi"/>
          <w:sz w:val="24"/>
          <w:szCs w:val="24"/>
        </w:rPr>
        <w:t>)_</w:t>
      </w:r>
      <w:proofErr w:type="spellStart"/>
      <w:proofErr w:type="gramEnd"/>
      <w:r w:rsidR="00AA6013" w:rsidRPr="00E330A1">
        <w:rPr>
          <w:rFonts w:cstheme="minorHAnsi"/>
          <w:sz w:val="24"/>
          <w:szCs w:val="24"/>
        </w:rPr>
        <w:t>s</w:t>
      </w:r>
      <w:r w:rsidR="0056051B" w:rsidRPr="00E330A1">
        <w:rPr>
          <w:rFonts w:cstheme="minorHAnsi"/>
          <w:sz w:val="24"/>
          <w:szCs w:val="24"/>
        </w:rPr>
        <w:t>tream_lines</w:t>
      </w:r>
      <w:proofErr w:type="spellEnd"/>
      <w:r w:rsidR="0056051B" w:rsidRPr="00E330A1">
        <w:rPr>
          <w:rFonts w:cstheme="minorHAnsi"/>
          <w:sz w:val="24"/>
          <w:szCs w:val="24"/>
        </w:rPr>
        <w:t>”</w:t>
      </w:r>
    </w:p>
    <w:p w14:paraId="2C8751CD" w14:textId="77777777" w:rsidR="000E0881" w:rsidRPr="00E330A1" w:rsidRDefault="000E0881" w:rsidP="00AB0B79">
      <w:pPr>
        <w:pStyle w:val="Heading3"/>
        <w:rPr>
          <w:rFonts w:cstheme="minorHAnsi"/>
          <w:sz w:val="24"/>
          <w:szCs w:val="24"/>
        </w:rPr>
      </w:pPr>
      <w:bookmarkStart w:id="193" w:name="_Toc490146737"/>
      <w:r w:rsidRPr="00E330A1">
        <w:rPr>
          <w:rFonts w:cstheme="minorHAnsi"/>
          <w:sz w:val="24"/>
          <w:szCs w:val="24"/>
        </w:rPr>
        <w:t>Outputs</w:t>
      </w:r>
      <w:bookmarkEnd w:id="193"/>
      <w:r w:rsidR="00EB4677" w:rsidRPr="00E330A1">
        <w:rPr>
          <w:rFonts w:cstheme="minorHAnsi"/>
          <w:sz w:val="24"/>
          <w:szCs w:val="24"/>
        </w:rPr>
        <w:t>:</w:t>
      </w:r>
    </w:p>
    <w:p w14:paraId="5E59DE91" w14:textId="77777777" w:rsidR="0056051B" w:rsidRPr="00E330A1" w:rsidRDefault="00AA6013" w:rsidP="00082A33">
      <w:pPr>
        <w:pStyle w:val="ListParagraph"/>
        <w:numPr>
          <w:ilvl w:val="0"/>
          <w:numId w:val="5"/>
        </w:numPr>
        <w:ind w:left="540" w:hanging="180"/>
        <w:rPr>
          <w:rFonts w:cstheme="minorHAnsi"/>
          <w:sz w:val="24"/>
          <w:szCs w:val="24"/>
        </w:rPr>
      </w:pPr>
      <w:r w:rsidRPr="00E330A1">
        <w:rPr>
          <w:rFonts w:cstheme="minorHAnsi"/>
          <w:sz w:val="24"/>
          <w:szCs w:val="24"/>
        </w:rPr>
        <w:t xml:space="preserve"> “(Naming)_(</w:t>
      </w:r>
      <w:proofErr w:type="spellStart"/>
      <w:r w:rsidRPr="00E330A1">
        <w:rPr>
          <w:rFonts w:cstheme="minorHAnsi"/>
          <w:sz w:val="24"/>
          <w:szCs w:val="24"/>
        </w:rPr>
        <w:t>flow_</w:t>
      </w:r>
      <w:proofErr w:type="gramStart"/>
      <w:r w:rsidRPr="00E330A1">
        <w:rPr>
          <w:rFonts w:cstheme="minorHAnsi"/>
          <w:sz w:val="24"/>
          <w:szCs w:val="24"/>
        </w:rPr>
        <w:t>x</w:t>
      </w:r>
      <w:proofErr w:type="spellEnd"/>
      <w:r w:rsidRPr="00E330A1">
        <w:rPr>
          <w:rFonts w:cstheme="minorHAnsi"/>
          <w:sz w:val="24"/>
          <w:szCs w:val="24"/>
        </w:rPr>
        <w:t>)_</w:t>
      </w:r>
      <w:proofErr w:type="spellStart"/>
      <w:proofErr w:type="gramEnd"/>
      <w:r w:rsidRPr="00E330A1">
        <w:rPr>
          <w:rFonts w:cstheme="minorHAnsi"/>
          <w:sz w:val="24"/>
          <w:szCs w:val="24"/>
        </w:rPr>
        <w:t>s</w:t>
      </w:r>
      <w:r w:rsidR="0056051B" w:rsidRPr="00E330A1">
        <w:rPr>
          <w:rFonts w:cstheme="minorHAnsi"/>
          <w:sz w:val="24"/>
          <w:szCs w:val="24"/>
        </w:rPr>
        <w:t>tream</w:t>
      </w:r>
      <w:r w:rsidR="00D322A2" w:rsidRPr="00E330A1">
        <w:rPr>
          <w:rFonts w:cstheme="minorHAnsi"/>
          <w:sz w:val="24"/>
          <w:szCs w:val="24"/>
        </w:rPr>
        <w:t>s</w:t>
      </w:r>
      <w:r w:rsidR="0056051B" w:rsidRPr="00E330A1">
        <w:rPr>
          <w:rFonts w:cstheme="minorHAnsi"/>
          <w:sz w:val="24"/>
          <w:szCs w:val="24"/>
        </w:rPr>
        <w:t>_</w:t>
      </w:r>
      <w:r w:rsidRPr="00E330A1">
        <w:rPr>
          <w:rFonts w:cstheme="minorHAnsi"/>
          <w:sz w:val="24"/>
          <w:szCs w:val="24"/>
        </w:rPr>
        <w:t>as_r</w:t>
      </w:r>
      <w:r w:rsidR="0056051B" w:rsidRPr="00E330A1">
        <w:rPr>
          <w:rFonts w:cstheme="minorHAnsi"/>
          <w:sz w:val="24"/>
          <w:szCs w:val="24"/>
        </w:rPr>
        <w:t>aster</w:t>
      </w:r>
      <w:proofErr w:type="spellEnd"/>
      <w:r w:rsidR="0056051B" w:rsidRPr="00E330A1">
        <w:rPr>
          <w:rFonts w:cstheme="minorHAnsi"/>
          <w:sz w:val="24"/>
          <w:szCs w:val="24"/>
        </w:rPr>
        <w:t>”</w:t>
      </w:r>
      <w:r w:rsidR="003D2BFD" w:rsidRPr="00E330A1">
        <w:rPr>
          <w:rFonts w:cstheme="minorHAnsi"/>
          <w:sz w:val="24"/>
          <w:szCs w:val="24"/>
        </w:rPr>
        <w:t>-</w:t>
      </w:r>
      <w:r w:rsidR="006222A9" w:rsidRPr="00E330A1">
        <w:rPr>
          <w:rFonts w:cstheme="minorHAnsi"/>
          <w:sz w:val="24"/>
          <w:szCs w:val="24"/>
        </w:rPr>
        <w:t xml:space="preserve"> raster after </w:t>
      </w:r>
      <w:r w:rsidR="006222A9" w:rsidRPr="00082A33">
        <w:rPr>
          <w:rFonts w:cstheme="minorHAnsi"/>
          <w:i/>
          <w:sz w:val="24"/>
          <w:szCs w:val="24"/>
        </w:rPr>
        <w:t>Con(</w:t>
      </w:r>
      <w:r w:rsidRPr="00082A33">
        <w:rPr>
          <w:rFonts w:cstheme="minorHAnsi"/>
          <w:i/>
          <w:sz w:val="24"/>
          <w:szCs w:val="24"/>
        </w:rPr>
        <w:t xml:space="preserve">Flow accumulation </w:t>
      </w:r>
      <w:r w:rsidR="003D2BFD" w:rsidRPr="00082A33">
        <w:rPr>
          <w:rFonts w:cstheme="minorHAnsi"/>
          <w:i/>
          <w:sz w:val="24"/>
          <w:szCs w:val="24"/>
        </w:rPr>
        <w:t>raster</w:t>
      </w:r>
      <w:r w:rsidR="006222A9" w:rsidRPr="00082A33">
        <w:rPr>
          <w:rFonts w:cstheme="minorHAnsi"/>
          <w:i/>
          <w:sz w:val="24"/>
          <w:szCs w:val="24"/>
        </w:rPr>
        <w:t>)</w:t>
      </w:r>
      <w:r w:rsidR="003D2BFD" w:rsidRPr="00E330A1">
        <w:rPr>
          <w:rFonts w:cstheme="minorHAnsi"/>
          <w:sz w:val="24"/>
          <w:szCs w:val="24"/>
        </w:rPr>
        <w:t xml:space="preserve"> is run through </w:t>
      </w:r>
      <w:r w:rsidR="003D2BFD" w:rsidRPr="00082A33">
        <w:rPr>
          <w:rFonts w:cstheme="minorHAnsi"/>
          <w:i/>
          <w:sz w:val="24"/>
          <w:szCs w:val="24"/>
        </w:rPr>
        <w:t>Reclassify</w:t>
      </w:r>
      <w:r w:rsidR="003D2BFD" w:rsidRPr="00E330A1">
        <w:rPr>
          <w:rFonts w:cstheme="minorHAnsi"/>
          <w:sz w:val="24"/>
          <w:szCs w:val="24"/>
        </w:rPr>
        <w:t xml:space="preserve"> tool. </w:t>
      </w:r>
    </w:p>
    <w:p w14:paraId="38BC4A40" w14:textId="77777777" w:rsidR="0056051B" w:rsidRPr="00E330A1" w:rsidRDefault="00AA6013" w:rsidP="00082A33">
      <w:pPr>
        <w:pStyle w:val="ListParagraph"/>
        <w:numPr>
          <w:ilvl w:val="0"/>
          <w:numId w:val="5"/>
        </w:numPr>
        <w:ind w:left="540" w:hanging="180"/>
        <w:rPr>
          <w:rFonts w:cstheme="minorHAnsi"/>
          <w:sz w:val="24"/>
          <w:szCs w:val="24"/>
        </w:rPr>
      </w:pPr>
      <w:bookmarkStart w:id="194" w:name="_Hlk515967700"/>
      <w:bookmarkStart w:id="195" w:name="_Hlk501459719"/>
      <w:r w:rsidRPr="00E330A1">
        <w:rPr>
          <w:rFonts w:cstheme="minorHAnsi"/>
          <w:sz w:val="24"/>
          <w:szCs w:val="24"/>
        </w:rPr>
        <w:t>“(Naming)_(</w:t>
      </w:r>
      <w:proofErr w:type="spellStart"/>
      <w:r w:rsidRPr="00E330A1">
        <w:rPr>
          <w:rFonts w:cstheme="minorHAnsi"/>
          <w:sz w:val="24"/>
          <w:szCs w:val="24"/>
        </w:rPr>
        <w:t>flow_</w:t>
      </w:r>
      <w:proofErr w:type="gramStart"/>
      <w:r w:rsidRPr="00E330A1">
        <w:rPr>
          <w:rFonts w:cstheme="minorHAnsi"/>
          <w:sz w:val="24"/>
          <w:szCs w:val="24"/>
        </w:rPr>
        <w:t>x</w:t>
      </w:r>
      <w:proofErr w:type="spellEnd"/>
      <w:r w:rsidRPr="00E330A1">
        <w:rPr>
          <w:rFonts w:cstheme="minorHAnsi"/>
          <w:sz w:val="24"/>
          <w:szCs w:val="24"/>
        </w:rPr>
        <w:t>)_</w:t>
      </w:r>
      <w:proofErr w:type="spellStart"/>
      <w:proofErr w:type="gramEnd"/>
      <w:r w:rsidRPr="00E330A1">
        <w:rPr>
          <w:rFonts w:cstheme="minorHAnsi"/>
          <w:sz w:val="24"/>
          <w:szCs w:val="24"/>
        </w:rPr>
        <w:t>s</w:t>
      </w:r>
      <w:r w:rsidR="0056051B" w:rsidRPr="00E330A1">
        <w:rPr>
          <w:rFonts w:cstheme="minorHAnsi"/>
          <w:sz w:val="24"/>
          <w:szCs w:val="24"/>
        </w:rPr>
        <w:t>tream_lines</w:t>
      </w:r>
      <w:proofErr w:type="spellEnd"/>
      <w:r w:rsidR="0056051B" w:rsidRPr="00E330A1">
        <w:rPr>
          <w:rFonts w:cstheme="minorHAnsi"/>
          <w:sz w:val="24"/>
          <w:szCs w:val="24"/>
        </w:rPr>
        <w:t>”</w:t>
      </w:r>
      <w:r w:rsidR="003D2BFD" w:rsidRPr="00E330A1">
        <w:rPr>
          <w:rFonts w:cstheme="minorHAnsi"/>
          <w:sz w:val="24"/>
          <w:szCs w:val="24"/>
        </w:rPr>
        <w:t>-</w:t>
      </w:r>
      <w:r w:rsidR="00082A33">
        <w:rPr>
          <w:rFonts w:cstheme="minorHAnsi"/>
          <w:sz w:val="24"/>
          <w:szCs w:val="24"/>
        </w:rPr>
        <w:t xml:space="preserve"> </w:t>
      </w:r>
      <w:bookmarkEnd w:id="194"/>
      <w:r w:rsidR="003D2BFD" w:rsidRPr="00E330A1">
        <w:rPr>
          <w:rFonts w:cstheme="minorHAnsi"/>
          <w:sz w:val="24"/>
          <w:szCs w:val="24"/>
        </w:rPr>
        <w:t xml:space="preserve">stream lines produced by </w:t>
      </w:r>
      <w:r w:rsidR="003D2BFD" w:rsidRPr="00082A33">
        <w:rPr>
          <w:rFonts w:cstheme="minorHAnsi"/>
          <w:i/>
          <w:sz w:val="24"/>
          <w:szCs w:val="24"/>
        </w:rPr>
        <w:t>Stream to Feature</w:t>
      </w:r>
      <w:r w:rsidR="003D2BFD" w:rsidRPr="00E330A1">
        <w:rPr>
          <w:rFonts w:cstheme="minorHAnsi"/>
          <w:sz w:val="24"/>
          <w:szCs w:val="24"/>
        </w:rPr>
        <w:t xml:space="preserve"> tool</w:t>
      </w:r>
      <w:r w:rsidR="00BF3FA3" w:rsidRPr="00E330A1">
        <w:rPr>
          <w:rFonts w:cstheme="minorHAnsi"/>
          <w:sz w:val="24"/>
          <w:szCs w:val="24"/>
        </w:rPr>
        <w:t xml:space="preserve"> and smoothed by the </w:t>
      </w:r>
      <w:r w:rsidR="00BF3FA3" w:rsidRPr="00082A33">
        <w:rPr>
          <w:rFonts w:cstheme="minorHAnsi"/>
          <w:i/>
          <w:sz w:val="24"/>
          <w:szCs w:val="24"/>
        </w:rPr>
        <w:t>Smooth Feature</w:t>
      </w:r>
      <w:r w:rsidR="00BF3FA3" w:rsidRPr="00E330A1">
        <w:rPr>
          <w:rFonts w:cstheme="minorHAnsi"/>
          <w:sz w:val="24"/>
          <w:szCs w:val="24"/>
        </w:rPr>
        <w:t xml:space="preserve"> tool</w:t>
      </w:r>
      <w:r w:rsidR="003D2BFD" w:rsidRPr="00E330A1">
        <w:rPr>
          <w:rFonts w:cstheme="minorHAnsi"/>
          <w:sz w:val="24"/>
          <w:szCs w:val="24"/>
        </w:rPr>
        <w:t xml:space="preserve">. </w:t>
      </w:r>
    </w:p>
    <w:p w14:paraId="2A795078" w14:textId="77777777" w:rsidR="00BD7702" w:rsidRDefault="00BD7702" w:rsidP="00BD7702">
      <w:pPr>
        <w:jc w:val="center"/>
      </w:pPr>
    </w:p>
    <w:bookmarkEnd w:id="172"/>
    <w:bookmarkEnd w:id="195"/>
    <w:p w14:paraId="0B10CF8F" w14:textId="77777777" w:rsidR="00EC1D8E" w:rsidRDefault="00EC1D8E" w:rsidP="003128FF">
      <w:pPr>
        <w:keepNext/>
        <w:spacing w:after="0"/>
        <w:ind w:left="-450"/>
      </w:pPr>
    </w:p>
    <w:p w14:paraId="1EF74AC3" w14:textId="77777777" w:rsidR="008534B3" w:rsidRDefault="008534B3">
      <w:pPr>
        <w:rPr>
          <w:rFonts w:asciiTheme="majorHAnsi" w:eastAsiaTheme="majorEastAsia" w:hAnsiTheme="majorHAnsi" w:cstheme="majorBidi"/>
          <w:b/>
          <w:bCs/>
          <w:color w:val="365F91" w:themeColor="accent1" w:themeShade="BF"/>
          <w:sz w:val="28"/>
          <w:szCs w:val="28"/>
        </w:rPr>
      </w:pPr>
      <w:bookmarkStart w:id="196" w:name="_Toc505343322"/>
      <w:bookmarkStart w:id="197" w:name="_Hlk502828555"/>
      <w:r>
        <w:br w:type="page"/>
      </w:r>
    </w:p>
    <w:p w14:paraId="0FFBDBF5" w14:textId="77777777" w:rsidR="00453B06" w:rsidRDefault="00453B06">
      <w:bookmarkStart w:id="198" w:name="_A_Note_About"/>
      <w:bookmarkEnd w:id="198"/>
      <w:r w:rsidRPr="00453B06">
        <w:rPr>
          <w:rFonts w:cstheme="minorHAnsi"/>
          <w:b/>
          <w:sz w:val="24"/>
          <w:szCs w:val="24"/>
        </w:rPr>
        <w:lastRenderedPageBreak/>
        <w:t xml:space="preserve">Choosing the Correct </w:t>
      </w:r>
      <w:proofErr w:type="spellStart"/>
      <w:r w:rsidRPr="00453B06">
        <w:rPr>
          <w:rFonts w:cstheme="minorHAnsi"/>
          <w:b/>
          <w:sz w:val="24"/>
          <w:szCs w:val="24"/>
        </w:rPr>
        <w:t>Flow_x</w:t>
      </w:r>
      <w:proofErr w:type="spellEnd"/>
      <w:r w:rsidRPr="00453B06">
        <w:rPr>
          <w:rFonts w:cstheme="minorHAnsi"/>
          <w:b/>
          <w:sz w:val="24"/>
          <w:szCs w:val="24"/>
        </w:rPr>
        <w:t xml:space="preserve"> Value:</w:t>
      </w:r>
    </w:p>
    <w:p w14:paraId="4C31F38F" w14:textId="03C0E3AE" w:rsidR="0021460B" w:rsidRPr="009767BE" w:rsidRDefault="00550C24">
      <w:pPr>
        <w:rPr>
          <w:sz w:val="24"/>
        </w:rPr>
      </w:pPr>
      <w:proofErr w:type="spellStart"/>
      <w:r w:rsidRPr="009767BE">
        <w:rPr>
          <w:sz w:val="24"/>
        </w:rPr>
        <w:t>Flow_x</w:t>
      </w:r>
      <w:proofErr w:type="spellEnd"/>
      <w:r w:rsidRPr="009767BE">
        <w:rPr>
          <w:sz w:val="24"/>
        </w:rPr>
        <w:t xml:space="preserve"> is the </w:t>
      </w:r>
      <w:r w:rsidR="00B63FB4" w:rsidRPr="009767BE">
        <w:rPr>
          <w:sz w:val="24"/>
        </w:rPr>
        <w:t>minimum</w:t>
      </w:r>
      <w:r w:rsidR="007703AC" w:rsidRPr="009767BE">
        <w:rPr>
          <w:sz w:val="24"/>
        </w:rPr>
        <w:t xml:space="preserve"> flow a</w:t>
      </w:r>
      <w:r w:rsidRPr="009767BE">
        <w:rPr>
          <w:sz w:val="24"/>
        </w:rPr>
        <w:t xml:space="preserve">ccumulation value a cell </w:t>
      </w:r>
      <w:del w:id="199" w:author="Jonathan Brooks" w:date="2018-09-18T10:06:00Z">
        <w:r w:rsidRPr="009767BE" w:rsidDel="00CF4D7C">
          <w:rPr>
            <w:sz w:val="24"/>
          </w:rPr>
          <w:delText>has to</w:delText>
        </w:r>
      </w:del>
      <w:ins w:id="200" w:author="Jonathan Brooks" w:date="2018-09-18T10:06:00Z">
        <w:r w:rsidR="00CF4D7C" w:rsidRPr="009767BE">
          <w:rPr>
            <w:sz w:val="24"/>
          </w:rPr>
          <w:t>must</w:t>
        </w:r>
      </w:ins>
      <w:r w:rsidRPr="009767BE">
        <w:rPr>
          <w:sz w:val="24"/>
        </w:rPr>
        <w:t xml:space="preserve"> have for it to be considered part of the stream network.</w:t>
      </w:r>
      <w:r w:rsidR="007703AC" w:rsidRPr="009767BE">
        <w:rPr>
          <w:sz w:val="24"/>
        </w:rPr>
        <w:t xml:space="preserve"> </w:t>
      </w:r>
      <w:r w:rsidRPr="009767BE">
        <w:rPr>
          <w:sz w:val="24"/>
        </w:rPr>
        <w:t xml:space="preserve"> </w:t>
      </w:r>
      <w:r w:rsidR="00A62077" w:rsidRPr="009767BE">
        <w:rPr>
          <w:sz w:val="24"/>
        </w:rPr>
        <w:t xml:space="preserve">When the </w:t>
      </w:r>
      <w:proofErr w:type="spellStart"/>
      <w:r w:rsidRPr="009767BE">
        <w:rPr>
          <w:sz w:val="24"/>
        </w:rPr>
        <w:t>Flow_x</w:t>
      </w:r>
      <w:proofErr w:type="spellEnd"/>
      <w:r w:rsidRPr="009767BE">
        <w:rPr>
          <w:sz w:val="24"/>
        </w:rPr>
        <w:t xml:space="preserve"> </w:t>
      </w:r>
      <w:r w:rsidR="00A62077" w:rsidRPr="009767BE">
        <w:rPr>
          <w:sz w:val="24"/>
        </w:rPr>
        <w:t xml:space="preserve">value is too low, </w:t>
      </w:r>
      <w:r w:rsidRPr="009767BE">
        <w:rPr>
          <w:sz w:val="24"/>
        </w:rPr>
        <w:t>drainage and runoff areas that are</w:t>
      </w:r>
      <w:r w:rsidR="00A62077" w:rsidRPr="009767BE">
        <w:rPr>
          <w:sz w:val="24"/>
        </w:rPr>
        <w:t xml:space="preserve"> not</w:t>
      </w:r>
      <w:r w:rsidRPr="009767BE">
        <w:rPr>
          <w:sz w:val="24"/>
        </w:rPr>
        <w:t xml:space="preserve"> streams </w:t>
      </w:r>
      <w:r w:rsidR="007703AC" w:rsidRPr="009767BE">
        <w:rPr>
          <w:sz w:val="24"/>
        </w:rPr>
        <w:t>will be</w:t>
      </w:r>
      <w:r w:rsidR="00A62077" w:rsidRPr="009767BE">
        <w:rPr>
          <w:sz w:val="24"/>
        </w:rPr>
        <w:t xml:space="preserve"> added </w:t>
      </w:r>
      <w:r w:rsidRPr="009767BE">
        <w:rPr>
          <w:sz w:val="24"/>
        </w:rPr>
        <w:t xml:space="preserve">to the stream network. </w:t>
      </w:r>
      <w:r w:rsidR="007703AC" w:rsidRPr="009767BE">
        <w:rPr>
          <w:sz w:val="24"/>
        </w:rPr>
        <w:t xml:space="preserve"> </w:t>
      </w:r>
      <w:r w:rsidR="00A62077" w:rsidRPr="009767BE">
        <w:rPr>
          <w:sz w:val="24"/>
        </w:rPr>
        <w:t xml:space="preserve">When the </w:t>
      </w:r>
      <w:proofErr w:type="spellStart"/>
      <w:r w:rsidRPr="009767BE">
        <w:rPr>
          <w:sz w:val="24"/>
        </w:rPr>
        <w:t>Flow_x</w:t>
      </w:r>
      <w:proofErr w:type="spellEnd"/>
      <w:r w:rsidRPr="009767BE">
        <w:rPr>
          <w:sz w:val="24"/>
        </w:rPr>
        <w:t xml:space="preserve"> </w:t>
      </w:r>
      <w:r w:rsidR="00A62077" w:rsidRPr="009767BE">
        <w:rPr>
          <w:sz w:val="24"/>
        </w:rPr>
        <w:t xml:space="preserve">value is too high, </w:t>
      </w:r>
      <w:r w:rsidR="00BF4585" w:rsidRPr="009767BE">
        <w:rPr>
          <w:sz w:val="24"/>
        </w:rPr>
        <w:t>smaller streams will be missing from the stream network</w:t>
      </w:r>
      <w:r w:rsidRPr="009767BE">
        <w:rPr>
          <w:sz w:val="24"/>
        </w:rPr>
        <w:t>.</w:t>
      </w:r>
      <w:r w:rsidR="00BF4585" w:rsidRPr="009767BE">
        <w:rPr>
          <w:sz w:val="24"/>
        </w:rPr>
        <w:t xml:space="preserve"> </w:t>
      </w:r>
      <w:r w:rsidRPr="009767BE">
        <w:rPr>
          <w:sz w:val="24"/>
        </w:rPr>
        <w:t xml:space="preserve"> </w:t>
      </w:r>
      <w:r w:rsidR="0021460B" w:rsidRPr="009767BE">
        <w:rPr>
          <w:sz w:val="24"/>
        </w:rPr>
        <w:t xml:space="preserve">The ideal </w:t>
      </w:r>
      <w:proofErr w:type="spellStart"/>
      <w:r w:rsidR="00453B06" w:rsidRPr="009767BE">
        <w:rPr>
          <w:sz w:val="24"/>
        </w:rPr>
        <w:t>Flow_x</w:t>
      </w:r>
      <w:proofErr w:type="spellEnd"/>
      <w:r w:rsidR="00453B06" w:rsidRPr="009767BE">
        <w:rPr>
          <w:sz w:val="24"/>
        </w:rPr>
        <w:t xml:space="preserve"> value </w:t>
      </w:r>
      <w:r w:rsidR="00BF4585" w:rsidRPr="009767BE">
        <w:rPr>
          <w:sz w:val="24"/>
        </w:rPr>
        <w:t xml:space="preserve">will </w:t>
      </w:r>
      <w:r w:rsidR="0021460B" w:rsidRPr="009767BE">
        <w:rPr>
          <w:sz w:val="24"/>
        </w:rPr>
        <w:t>vary from area to area.</w:t>
      </w:r>
      <w:r w:rsidR="00453B06" w:rsidRPr="009767BE">
        <w:rPr>
          <w:sz w:val="24"/>
        </w:rPr>
        <w:t xml:space="preserve"> </w:t>
      </w:r>
      <w:r w:rsidR="00BF4585" w:rsidRPr="009767BE">
        <w:rPr>
          <w:sz w:val="24"/>
        </w:rPr>
        <w:t xml:space="preserve"> </w:t>
      </w:r>
      <w:r w:rsidR="0021460B" w:rsidRPr="009767BE">
        <w:rPr>
          <w:sz w:val="24"/>
        </w:rPr>
        <w:t>F</w:t>
      </w:r>
      <w:r w:rsidR="00453B06" w:rsidRPr="009767BE">
        <w:rPr>
          <w:sz w:val="24"/>
        </w:rPr>
        <w:t>or this reason</w:t>
      </w:r>
      <w:r w:rsidR="0021460B" w:rsidRPr="009767BE">
        <w:rPr>
          <w:sz w:val="24"/>
        </w:rPr>
        <w:t>,</w:t>
      </w:r>
      <w:r w:rsidR="00453B06" w:rsidRPr="009767BE">
        <w:rPr>
          <w:sz w:val="24"/>
        </w:rPr>
        <w:t xml:space="preserve"> </w:t>
      </w:r>
      <w:r w:rsidR="00512587" w:rsidRPr="009767BE">
        <w:rPr>
          <w:sz w:val="24"/>
        </w:rPr>
        <w:t xml:space="preserve">it </w:t>
      </w:r>
      <w:r w:rsidR="0021460B" w:rsidRPr="009767BE">
        <w:rPr>
          <w:sz w:val="24"/>
        </w:rPr>
        <w:t xml:space="preserve">may take </w:t>
      </w:r>
      <w:r w:rsidR="00453B06" w:rsidRPr="009767BE">
        <w:rPr>
          <w:sz w:val="24"/>
        </w:rPr>
        <w:t>some experiment</w:t>
      </w:r>
      <w:r w:rsidR="0021460B" w:rsidRPr="009767BE">
        <w:rPr>
          <w:sz w:val="24"/>
        </w:rPr>
        <w:t>ation</w:t>
      </w:r>
      <w:r w:rsidR="00453B06" w:rsidRPr="009767BE">
        <w:rPr>
          <w:sz w:val="24"/>
        </w:rPr>
        <w:t xml:space="preserve"> to find</w:t>
      </w:r>
      <w:r w:rsidR="0021460B" w:rsidRPr="009767BE">
        <w:rPr>
          <w:sz w:val="24"/>
        </w:rPr>
        <w:t xml:space="preserve"> an appropriate </w:t>
      </w:r>
      <w:proofErr w:type="spellStart"/>
      <w:r w:rsidR="0021460B" w:rsidRPr="009767BE">
        <w:rPr>
          <w:sz w:val="24"/>
        </w:rPr>
        <w:t>Flow_x</w:t>
      </w:r>
      <w:proofErr w:type="spellEnd"/>
      <w:r w:rsidR="0021460B" w:rsidRPr="009767BE">
        <w:rPr>
          <w:sz w:val="24"/>
        </w:rPr>
        <w:t xml:space="preserve"> value</w:t>
      </w:r>
      <w:r w:rsidR="00453B06" w:rsidRPr="009767BE">
        <w:rPr>
          <w:sz w:val="24"/>
        </w:rPr>
        <w:t>.</w:t>
      </w:r>
      <w:r w:rsidRPr="009767BE">
        <w:rPr>
          <w:sz w:val="24"/>
        </w:rPr>
        <w:t xml:space="preserve"> </w:t>
      </w:r>
      <w:r w:rsidR="00BF4585" w:rsidRPr="009767BE">
        <w:rPr>
          <w:sz w:val="24"/>
        </w:rPr>
        <w:t xml:space="preserve"> </w:t>
      </w:r>
      <w:r w:rsidR="0021460B" w:rsidRPr="009767BE">
        <w:rPr>
          <w:sz w:val="24"/>
        </w:rPr>
        <w:t xml:space="preserve">There is no single correct value for </w:t>
      </w:r>
      <w:proofErr w:type="spellStart"/>
      <w:r w:rsidR="0021460B" w:rsidRPr="009767BE">
        <w:rPr>
          <w:sz w:val="24"/>
        </w:rPr>
        <w:t>Flow_x</w:t>
      </w:r>
      <w:proofErr w:type="spellEnd"/>
      <w:r w:rsidRPr="009767BE">
        <w:rPr>
          <w:sz w:val="24"/>
        </w:rPr>
        <w:t>, but th</w:t>
      </w:r>
      <w:r w:rsidR="00FA7793" w:rsidRPr="009767BE">
        <w:rPr>
          <w:sz w:val="24"/>
        </w:rPr>
        <w:t xml:space="preserve">ere is </w:t>
      </w:r>
      <w:r w:rsidR="0021460B" w:rsidRPr="009767BE">
        <w:rPr>
          <w:sz w:val="24"/>
        </w:rPr>
        <w:t xml:space="preserve">an appropriate </w:t>
      </w:r>
      <w:r w:rsidR="00FA7793" w:rsidRPr="009767BE">
        <w:rPr>
          <w:sz w:val="24"/>
        </w:rPr>
        <w:t xml:space="preserve">range </w:t>
      </w:r>
      <w:r w:rsidR="0021460B" w:rsidRPr="009767BE">
        <w:rPr>
          <w:sz w:val="24"/>
        </w:rPr>
        <w:t xml:space="preserve">in which your </w:t>
      </w:r>
      <w:r w:rsidR="00FA7793" w:rsidRPr="009767BE">
        <w:rPr>
          <w:sz w:val="24"/>
        </w:rPr>
        <w:t>value</w:t>
      </w:r>
      <w:r w:rsidR="0021460B" w:rsidRPr="009767BE">
        <w:rPr>
          <w:sz w:val="24"/>
        </w:rPr>
        <w:t xml:space="preserve"> should </w:t>
      </w:r>
      <w:r w:rsidR="00FA7793" w:rsidRPr="009767BE">
        <w:rPr>
          <w:sz w:val="24"/>
        </w:rPr>
        <w:t xml:space="preserve">fall </w:t>
      </w:r>
      <w:r w:rsidR="0021460B" w:rsidRPr="009767BE">
        <w:rPr>
          <w:sz w:val="24"/>
        </w:rPr>
        <w:t>so that it</w:t>
      </w:r>
      <w:r w:rsidR="00FA7793" w:rsidRPr="009767BE">
        <w:rPr>
          <w:sz w:val="24"/>
        </w:rPr>
        <w:t xml:space="preserve"> produce</w:t>
      </w:r>
      <w:r w:rsidR="0021460B" w:rsidRPr="009767BE">
        <w:rPr>
          <w:sz w:val="24"/>
        </w:rPr>
        <w:t>s</w:t>
      </w:r>
      <w:r w:rsidR="00FA7793" w:rsidRPr="009767BE">
        <w:rPr>
          <w:sz w:val="24"/>
        </w:rPr>
        <w:t xml:space="preserve"> an acc</w:t>
      </w:r>
      <w:r w:rsidR="00DB5008" w:rsidRPr="009767BE">
        <w:rPr>
          <w:sz w:val="24"/>
        </w:rPr>
        <w:t xml:space="preserve">urate stream network. </w:t>
      </w:r>
    </w:p>
    <w:p w14:paraId="33599F93" w14:textId="77777777" w:rsidR="00550C24" w:rsidRPr="009767BE" w:rsidRDefault="00DB5008">
      <w:pPr>
        <w:rPr>
          <w:sz w:val="24"/>
        </w:rPr>
      </w:pPr>
      <w:r w:rsidRPr="009767BE">
        <w:rPr>
          <w:sz w:val="24"/>
        </w:rPr>
        <w:t>Find this</w:t>
      </w:r>
      <w:r w:rsidR="00FA7793" w:rsidRPr="009767BE">
        <w:rPr>
          <w:sz w:val="24"/>
        </w:rPr>
        <w:t xml:space="preserve"> range by </w:t>
      </w:r>
      <w:r w:rsidR="0021460B" w:rsidRPr="009767BE">
        <w:rPr>
          <w:sz w:val="24"/>
        </w:rPr>
        <w:t xml:space="preserve">carefully </w:t>
      </w:r>
      <w:r w:rsidR="00FA7793" w:rsidRPr="009767BE">
        <w:rPr>
          <w:sz w:val="24"/>
        </w:rPr>
        <w:t>following the</w:t>
      </w:r>
      <w:r w:rsidRPr="009767BE">
        <w:rPr>
          <w:sz w:val="24"/>
        </w:rPr>
        <w:t>se</w:t>
      </w:r>
      <w:r w:rsidR="0021460B" w:rsidRPr="009767BE">
        <w:rPr>
          <w:sz w:val="24"/>
        </w:rPr>
        <w:t xml:space="preserve"> steps</w:t>
      </w:r>
      <w:r w:rsidR="00FA7793" w:rsidRPr="009767BE">
        <w:rPr>
          <w:sz w:val="24"/>
        </w:rPr>
        <w:t>:</w:t>
      </w:r>
    </w:p>
    <w:commentRangeStart w:id="201"/>
    <w:p w14:paraId="104B9017" w14:textId="4B781B11" w:rsidR="00453B06" w:rsidRPr="001738EF" w:rsidRDefault="00C84882" w:rsidP="00453B06">
      <w:pPr>
        <w:pStyle w:val="ListParagraph"/>
        <w:numPr>
          <w:ilvl w:val="0"/>
          <w:numId w:val="11"/>
        </w:numPr>
        <w:rPr>
          <w:rFonts w:asciiTheme="majorHAnsi" w:eastAsiaTheme="majorEastAsia" w:hAnsiTheme="majorHAnsi" w:cstheme="majorBidi"/>
          <w:b/>
          <w:bCs/>
          <w:color w:val="365F91" w:themeColor="accent1" w:themeShade="BF"/>
          <w:sz w:val="16"/>
        </w:rPr>
      </w:pPr>
      <w:r>
        <w:fldChar w:fldCharType="begin"/>
      </w:r>
      <w:r>
        <w:instrText xml:space="preserve"> HYPERLINK "https://missouriconservation.sharepoint.com/:b:/r/sites/gis/Shared%20Documents/GIS%20Quick%20Tips/GISQuickTip_AddDataViaCatalog.pdf?csf=1&amp;e=kE6U8V" </w:instrText>
      </w:r>
      <w:r>
        <w:fldChar w:fldCharType="separate"/>
      </w:r>
      <w:r w:rsidR="00453B06" w:rsidRPr="005D0F54">
        <w:rPr>
          <w:rStyle w:val="Hyperlink"/>
          <w:sz w:val="24"/>
        </w:rPr>
        <w:t>Insert your Flow Accumulation</w:t>
      </w:r>
      <w:r w:rsidR="00DB5008" w:rsidRPr="005D0F54">
        <w:rPr>
          <w:rStyle w:val="Hyperlink"/>
          <w:sz w:val="24"/>
        </w:rPr>
        <w:t xml:space="preserve"> raster</w:t>
      </w:r>
      <w:r w:rsidR="00453B06" w:rsidRPr="005D0F54">
        <w:rPr>
          <w:rStyle w:val="Hyperlink"/>
          <w:sz w:val="24"/>
        </w:rPr>
        <w:t xml:space="preserve"> into the </w:t>
      </w:r>
      <w:r w:rsidR="001738EF" w:rsidRPr="005D0F54">
        <w:rPr>
          <w:rStyle w:val="Hyperlink"/>
          <w:sz w:val="24"/>
        </w:rPr>
        <w:t>workspace</w:t>
      </w:r>
      <w:r>
        <w:rPr>
          <w:rStyle w:val="Hyperlink"/>
          <w:sz w:val="24"/>
        </w:rPr>
        <w:fldChar w:fldCharType="end"/>
      </w:r>
      <w:commentRangeEnd w:id="201"/>
      <w:r w:rsidR="00CF4D7C">
        <w:rPr>
          <w:rStyle w:val="CommentReference"/>
        </w:rPr>
        <w:commentReference w:id="201"/>
      </w:r>
      <w:r w:rsidR="00453B06" w:rsidRPr="001738EF">
        <w:rPr>
          <w:sz w:val="24"/>
        </w:rPr>
        <w:t xml:space="preserve">. </w:t>
      </w:r>
      <w:r w:rsidR="00A853B6" w:rsidRPr="001738EF">
        <w:rPr>
          <w:sz w:val="24"/>
        </w:rPr>
        <w:t xml:space="preserve"> </w:t>
      </w:r>
      <w:r w:rsidR="00453B06" w:rsidRPr="001738EF">
        <w:rPr>
          <w:sz w:val="24"/>
        </w:rPr>
        <w:t xml:space="preserve">To do this, open ArcCatalog. </w:t>
      </w:r>
      <w:r w:rsidR="001B757B" w:rsidRPr="001738EF">
        <w:br/>
      </w:r>
    </w:p>
    <w:p w14:paraId="3DE372FC" w14:textId="77777777" w:rsidR="0021460B" w:rsidRDefault="008B64F4" w:rsidP="008B64F4">
      <w:pPr>
        <w:pStyle w:val="ListParagraph"/>
        <w:jc w:val="center"/>
        <w:rPr>
          <w:rFonts w:asciiTheme="majorHAnsi" w:eastAsiaTheme="majorEastAsia" w:hAnsiTheme="majorHAnsi" w:cstheme="majorBidi"/>
          <w:b/>
          <w:bCs/>
          <w:color w:val="365F91" w:themeColor="accent1" w:themeShade="BF"/>
          <w:sz w:val="28"/>
          <w:szCs w:val="28"/>
        </w:rPr>
      </w:pPr>
      <w:r>
        <w:rPr>
          <w:noProof/>
        </w:rPr>
        <w:drawing>
          <wp:inline distT="0" distB="0" distL="0" distR="0" wp14:anchorId="3F9270F7" wp14:editId="70049090">
            <wp:extent cx="4296982" cy="1737360"/>
            <wp:effectExtent l="19050" t="19050" r="2794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8077" b="41967"/>
                    <a:stretch/>
                  </pic:blipFill>
                  <pic:spPr bwMode="auto">
                    <a:xfrm>
                      <a:off x="0" y="0"/>
                      <a:ext cx="4296982" cy="1737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BF02F7" w14:textId="77777777" w:rsidR="008B64F4" w:rsidRPr="00BC3DFD" w:rsidRDefault="008B64F4" w:rsidP="008B64F4">
      <w:pPr>
        <w:pStyle w:val="ListParagraph"/>
        <w:jc w:val="center"/>
        <w:rPr>
          <w:rFonts w:eastAsiaTheme="majorEastAsia" w:cstheme="minorHAnsi"/>
          <w:bCs/>
          <w:color w:val="365F91" w:themeColor="accent1" w:themeShade="BF"/>
        </w:rPr>
      </w:pPr>
      <w:r w:rsidRPr="00BC3DFD">
        <w:rPr>
          <w:rFonts w:eastAsiaTheme="majorEastAsia" w:cstheme="minorHAnsi"/>
          <w:b/>
          <w:bCs/>
          <w:color w:val="365F91" w:themeColor="accent1" w:themeShade="BF"/>
        </w:rPr>
        <w:t xml:space="preserve">Figure 19.  </w:t>
      </w:r>
      <w:r w:rsidRPr="00BC3DFD">
        <w:rPr>
          <w:rFonts w:eastAsiaTheme="majorEastAsia" w:cstheme="minorHAnsi"/>
          <w:bCs/>
          <w:color w:val="365F91" w:themeColor="accent1" w:themeShade="BF"/>
        </w:rPr>
        <w:t>Opening ArcCatalog in ArcMap.</w:t>
      </w:r>
    </w:p>
    <w:p w14:paraId="0FE19A45" w14:textId="77777777" w:rsidR="008B64F4" w:rsidRPr="00C32912" w:rsidRDefault="008B64F4" w:rsidP="008B64F4">
      <w:pPr>
        <w:pStyle w:val="ListParagraph"/>
        <w:jc w:val="center"/>
        <w:rPr>
          <w:rFonts w:asciiTheme="majorHAnsi" w:eastAsiaTheme="majorEastAsia" w:hAnsiTheme="majorHAnsi" w:cstheme="majorBidi"/>
          <w:b/>
          <w:bCs/>
          <w:color w:val="365F91" w:themeColor="accent1" w:themeShade="BF"/>
          <w:sz w:val="28"/>
          <w:szCs w:val="28"/>
        </w:rPr>
      </w:pPr>
    </w:p>
    <w:p w14:paraId="5CE8090E" w14:textId="77777777" w:rsidR="008B64F4" w:rsidRPr="009767BE" w:rsidRDefault="008B64F4" w:rsidP="008B64F4">
      <w:pPr>
        <w:pStyle w:val="ListParagraph"/>
        <w:numPr>
          <w:ilvl w:val="0"/>
          <w:numId w:val="11"/>
        </w:numPr>
        <w:rPr>
          <w:rFonts w:asciiTheme="majorHAnsi" w:eastAsiaTheme="majorEastAsia" w:hAnsiTheme="majorHAnsi" w:cstheme="majorBidi"/>
          <w:bCs/>
          <w:color w:val="365F91" w:themeColor="accent1" w:themeShade="BF"/>
          <w:sz w:val="12"/>
        </w:rPr>
      </w:pPr>
      <w:r w:rsidRPr="009767BE">
        <w:rPr>
          <w:sz w:val="24"/>
        </w:rPr>
        <w:t xml:space="preserve">Open the geodatabase in which you saved the Flow Accumulation raster. </w:t>
      </w:r>
      <w:r w:rsidR="00A853B6" w:rsidRPr="009767BE">
        <w:rPr>
          <w:sz w:val="24"/>
        </w:rPr>
        <w:t xml:space="preserve"> </w:t>
      </w:r>
      <w:r w:rsidRPr="009767BE">
        <w:rPr>
          <w:sz w:val="24"/>
        </w:rPr>
        <w:t>Select the Flow Accumulation raster and drag it into the map display.</w:t>
      </w:r>
      <w:r w:rsidR="001B757B">
        <w:br/>
      </w:r>
    </w:p>
    <w:p w14:paraId="4CB03C92" w14:textId="77777777" w:rsidR="008B64F4" w:rsidRDefault="008B64F4" w:rsidP="008B64F4">
      <w:pPr>
        <w:pStyle w:val="ListParagraph"/>
        <w:jc w:val="center"/>
        <w:rPr>
          <w:rFonts w:asciiTheme="majorHAnsi" w:eastAsiaTheme="majorEastAsia" w:hAnsiTheme="majorHAnsi" w:cstheme="majorBidi"/>
          <w:b/>
          <w:bCs/>
          <w:color w:val="365F91" w:themeColor="accent1" w:themeShade="BF"/>
          <w:sz w:val="28"/>
          <w:szCs w:val="28"/>
        </w:rPr>
      </w:pPr>
      <w:r w:rsidRPr="0033399C">
        <w:rPr>
          <w:noProof/>
        </w:rPr>
        <w:drawing>
          <wp:inline distT="0" distB="0" distL="0" distR="0" wp14:anchorId="7A2AE689" wp14:editId="5ADB0A48">
            <wp:extent cx="4076700" cy="24955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972" b="16902"/>
                    <a:stretch/>
                  </pic:blipFill>
                  <pic:spPr bwMode="auto">
                    <a:xfrm>
                      <a:off x="0" y="0"/>
                      <a:ext cx="4076700" cy="2495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1088C1" w14:textId="2FC9D822" w:rsidR="008B64F4" w:rsidRPr="00BC3DFD" w:rsidRDefault="008B64F4" w:rsidP="008B64F4">
      <w:pPr>
        <w:pStyle w:val="ListParagraph"/>
        <w:jc w:val="center"/>
        <w:rPr>
          <w:rFonts w:eastAsiaTheme="majorEastAsia" w:cstheme="minorHAnsi"/>
          <w:bCs/>
          <w:color w:val="365F91" w:themeColor="accent1" w:themeShade="BF"/>
        </w:rPr>
      </w:pPr>
      <w:r w:rsidRPr="00BC3DFD">
        <w:rPr>
          <w:rFonts w:eastAsiaTheme="majorEastAsia" w:cstheme="minorHAnsi"/>
          <w:b/>
          <w:bCs/>
          <w:color w:val="365F91" w:themeColor="accent1" w:themeShade="BF"/>
        </w:rPr>
        <w:t xml:space="preserve">Figure 20.  </w:t>
      </w:r>
      <w:r w:rsidR="001738EF">
        <w:rPr>
          <w:rFonts w:eastAsiaTheme="majorEastAsia" w:cstheme="minorHAnsi"/>
          <w:bCs/>
          <w:color w:val="365F91" w:themeColor="accent1" w:themeShade="BF"/>
        </w:rPr>
        <w:t>Locating the</w:t>
      </w:r>
      <w:r w:rsidRPr="00BC3DFD">
        <w:rPr>
          <w:rFonts w:eastAsiaTheme="majorEastAsia" w:cstheme="minorHAnsi"/>
          <w:bCs/>
          <w:color w:val="365F91" w:themeColor="accent1" w:themeShade="BF"/>
        </w:rPr>
        <w:t xml:space="preserve"> geodatabase containing </w:t>
      </w:r>
      <w:r w:rsidR="001738EF">
        <w:rPr>
          <w:rFonts w:eastAsiaTheme="majorEastAsia" w:cstheme="minorHAnsi"/>
          <w:bCs/>
          <w:color w:val="365F91" w:themeColor="accent1" w:themeShade="BF"/>
        </w:rPr>
        <w:t xml:space="preserve">the </w:t>
      </w:r>
      <w:r w:rsidRPr="00BC3DFD">
        <w:rPr>
          <w:rFonts w:eastAsiaTheme="majorEastAsia" w:cstheme="minorHAnsi"/>
          <w:bCs/>
          <w:color w:val="365F91" w:themeColor="accent1" w:themeShade="BF"/>
        </w:rPr>
        <w:t>Flow Accumulation raster.</w:t>
      </w:r>
    </w:p>
    <w:p w14:paraId="355B142E" w14:textId="77777777" w:rsidR="0033399C" w:rsidRDefault="0033399C" w:rsidP="00EE2C18">
      <w:pPr>
        <w:pStyle w:val="ListParagraph"/>
        <w:ind w:left="0"/>
        <w:jc w:val="center"/>
        <w:rPr>
          <w:rFonts w:asciiTheme="majorHAnsi" w:eastAsiaTheme="majorEastAsia" w:hAnsiTheme="majorHAnsi" w:cstheme="majorBidi"/>
          <w:b/>
          <w:bCs/>
          <w:color w:val="365F91" w:themeColor="accent1" w:themeShade="BF"/>
          <w:sz w:val="28"/>
          <w:szCs w:val="28"/>
        </w:rPr>
      </w:pPr>
      <w:r w:rsidRPr="0033399C">
        <w:rPr>
          <w:noProof/>
        </w:rPr>
        <w:lastRenderedPageBreak/>
        <w:drawing>
          <wp:inline distT="0" distB="0" distL="0" distR="0" wp14:anchorId="20265762" wp14:editId="5B68D7F9">
            <wp:extent cx="5172075" cy="3565817"/>
            <wp:effectExtent l="19050" t="19050" r="9525"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1433"/>
                    <a:stretch/>
                  </pic:blipFill>
                  <pic:spPr bwMode="auto">
                    <a:xfrm>
                      <a:off x="0" y="0"/>
                      <a:ext cx="5172573" cy="35661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21E7CE" w14:textId="77777777" w:rsidR="008B64F4" w:rsidRPr="00BC3DFD" w:rsidRDefault="008B64F4" w:rsidP="00EE2C18">
      <w:pPr>
        <w:pStyle w:val="ListParagraph"/>
        <w:ind w:left="0"/>
        <w:jc w:val="center"/>
        <w:rPr>
          <w:rFonts w:eastAsiaTheme="majorEastAsia" w:cstheme="minorHAnsi"/>
          <w:bCs/>
          <w:color w:val="365F91" w:themeColor="accent1" w:themeShade="BF"/>
        </w:rPr>
      </w:pPr>
      <w:r w:rsidRPr="00BC3DFD">
        <w:rPr>
          <w:rFonts w:eastAsiaTheme="majorEastAsia" w:cstheme="minorHAnsi"/>
          <w:b/>
          <w:bCs/>
          <w:color w:val="365F91" w:themeColor="accent1" w:themeShade="BF"/>
        </w:rPr>
        <w:t xml:space="preserve">Figure 21.  </w:t>
      </w:r>
      <w:r w:rsidRPr="00BC3DFD">
        <w:rPr>
          <w:rFonts w:eastAsiaTheme="majorEastAsia" w:cstheme="minorHAnsi"/>
          <w:bCs/>
          <w:color w:val="365F91" w:themeColor="accent1" w:themeShade="BF"/>
        </w:rPr>
        <w:t>Flow Accumulation raster having been dragged into the map display.</w:t>
      </w:r>
    </w:p>
    <w:p w14:paraId="69C67B10" w14:textId="77777777" w:rsidR="008B64F4" w:rsidRPr="00453B06" w:rsidRDefault="008B64F4" w:rsidP="008B64F4">
      <w:pPr>
        <w:pStyle w:val="ListParagraph"/>
        <w:ind w:left="-540"/>
        <w:jc w:val="center"/>
        <w:rPr>
          <w:rFonts w:asciiTheme="majorHAnsi" w:eastAsiaTheme="majorEastAsia" w:hAnsiTheme="majorHAnsi" w:cstheme="majorBidi"/>
          <w:b/>
          <w:bCs/>
          <w:color w:val="365F91" w:themeColor="accent1" w:themeShade="BF"/>
          <w:sz w:val="28"/>
          <w:szCs w:val="28"/>
        </w:rPr>
      </w:pPr>
    </w:p>
    <w:p w14:paraId="7E6BFB9D" w14:textId="77777777" w:rsidR="00453B06" w:rsidRPr="009767BE" w:rsidRDefault="00453B06" w:rsidP="0033399C">
      <w:pPr>
        <w:pStyle w:val="ListParagraph"/>
        <w:numPr>
          <w:ilvl w:val="0"/>
          <w:numId w:val="11"/>
        </w:numPr>
        <w:rPr>
          <w:rFonts w:asciiTheme="majorHAnsi" w:eastAsiaTheme="majorEastAsia" w:hAnsiTheme="majorHAnsi" w:cstheme="majorBidi"/>
          <w:b/>
          <w:bCs/>
          <w:color w:val="365F91" w:themeColor="accent1" w:themeShade="BF"/>
          <w:sz w:val="18"/>
        </w:rPr>
      </w:pPr>
      <w:r w:rsidRPr="009767BE">
        <w:rPr>
          <w:sz w:val="24"/>
        </w:rPr>
        <w:t>Right click on the Flow Accumulation raster in</w:t>
      </w:r>
      <w:r w:rsidR="00BC3DFD" w:rsidRPr="009767BE">
        <w:rPr>
          <w:sz w:val="24"/>
        </w:rPr>
        <w:t xml:space="preserve"> the Table</w:t>
      </w:r>
      <w:r w:rsidRPr="009767BE">
        <w:rPr>
          <w:sz w:val="24"/>
        </w:rPr>
        <w:t xml:space="preserve"> of Contents.</w:t>
      </w:r>
      <w:r w:rsidR="00A853B6" w:rsidRPr="009767BE">
        <w:rPr>
          <w:sz w:val="24"/>
        </w:rPr>
        <w:t xml:space="preserve"> </w:t>
      </w:r>
      <w:r w:rsidR="0033399C" w:rsidRPr="009767BE">
        <w:rPr>
          <w:sz w:val="24"/>
        </w:rPr>
        <w:t xml:space="preserve"> </w:t>
      </w:r>
      <w:r w:rsidRPr="009767BE">
        <w:rPr>
          <w:sz w:val="24"/>
        </w:rPr>
        <w:t xml:space="preserve">Select </w:t>
      </w:r>
      <w:r w:rsidRPr="009767BE">
        <w:rPr>
          <w:i/>
          <w:sz w:val="24"/>
        </w:rPr>
        <w:t>Properties.</w:t>
      </w:r>
      <w:r w:rsidR="001B757B">
        <w:rPr>
          <w:i/>
        </w:rPr>
        <w:br/>
      </w:r>
    </w:p>
    <w:p w14:paraId="0FA0AEF9" w14:textId="77777777" w:rsidR="0033399C" w:rsidRDefault="0033399C" w:rsidP="00BC3DFD">
      <w:pPr>
        <w:pStyle w:val="ListParagraph"/>
        <w:ind w:left="360"/>
        <w:jc w:val="center"/>
        <w:rPr>
          <w:rFonts w:asciiTheme="majorHAnsi" w:eastAsiaTheme="majorEastAsia" w:hAnsiTheme="majorHAnsi" w:cstheme="majorBidi"/>
          <w:b/>
          <w:bCs/>
          <w:color w:val="365F91" w:themeColor="accent1" w:themeShade="BF"/>
          <w:sz w:val="28"/>
          <w:szCs w:val="28"/>
        </w:rPr>
      </w:pPr>
      <w:r w:rsidRPr="0033399C">
        <w:rPr>
          <w:noProof/>
        </w:rPr>
        <w:drawing>
          <wp:inline distT="0" distB="0" distL="0" distR="0" wp14:anchorId="799FBBB8" wp14:editId="7FF180B2">
            <wp:extent cx="3324985" cy="3200400"/>
            <wp:effectExtent l="19050" t="19050" r="2794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820"/>
                    <a:stretch/>
                  </pic:blipFill>
                  <pic:spPr bwMode="auto">
                    <a:xfrm>
                      <a:off x="0" y="0"/>
                      <a:ext cx="3324985" cy="3200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654087" w14:textId="77777777" w:rsidR="00BC3DFD" w:rsidRPr="00BC3DFD" w:rsidRDefault="00BC3DFD" w:rsidP="00BC3DFD">
      <w:pPr>
        <w:pStyle w:val="ListParagraph"/>
        <w:ind w:left="360"/>
        <w:jc w:val="center"/>
        <w:rPr>
          <w:rFonts w:eastAsiaTheme="majorEastAsia" w:cstheme="minorHAnsi"/>
          <w:bCs/>
          <w:color w:val="365F91" w:themeColor="accent1" w:themeShade="BF"/>
        </w:rPr>
      </w:pPr>
      <w:r w:rsidRPr="00BC3DFD">
        <w:rPr>
          <w:rFonts w:eastAsiaTheme="majorEastAsia" w:cstheme="minorHAnsi"/>
          <w:b/>
          <w:bCs/>
          <w:color w:val="365F91" w:themeColor="accent1" w:themeShade="BF"/>
        </w:rPr>
        <w:t xml:space="preserve">Figure 22.  </w:t>
      </w:r>
      <w:r w:rsidRPr="00BC3DFD">
        <w:rPr>
          <w:rFonts w:eastAsiaTheme="majorEastAsia" w:cstheme="minorHAnsi"/>
          <w:bCs/>
          <w:color w:val="365F91" w:themeColor="accent1" w:themeShade="BF"/>
        </w:rPr>
        <w:t>Selecting layer properties for the Flow Accumulation raster.</w:t>
      </w:r>
    </w:p>
    <w:p w14:paraId="21694C1E" w14:textId="7754D9F0" w:rsidR="00A20EC7" w:rsidRPr="009767BE" w:rsidRDefault="00BC3DFD" w:rsidP="0033399C">
      <w:pPr>
        <w:pStyle w:val="ListParagraph"/>
        <w:numPr>
          <w:ilvl w:val="0"/>
          <w:numId w:val="11"/>
        </w:numPr>
        <w:rPr>
          <w:rFonts w:asciiTheme="majorHAnsi" w:eastAsiaTheme="majorEastAsia" w:hAnsiTheme="majorHAnsi" w:cstheme="majorBidi"/>
          <w:b/>
          <w:bCs/>
          <w:color w:val="365F91" w:themeColor="accent1" w:themeShade="BF"/>
          <w:sz w:val="18"/>
        </w:rPr>
      </w:pPr>
      <w:r w:rsidRPr="009767BE">
        <w:rPr>
          <w:sz w:val="24"/>
        </w:rPr>
        <w:lastRenderedPageBreak/>
        <w:t xml:space="preserve">Navigate to the </w:t>
      </w:r>
      <w:r w:rsidR="00453B06" w:rsidRPr="009767BE">
        <w:rPr>
          <w:i/>
          <w:sz w:val="24"/>
        </w:rPr>
        <w:t>Symbology</w:t>
      </w:r>
      <w:r w:rsidRPr="009767BE">
        <w:rPr>
          <w:i/>
          <w:sz w:val="24"/>
        </w:rPr>
        <w:t xml:space="preserve"> </w:t>
      </w:r>
      <w:r w:rsidRPr="009767BE">
        <w:rPr>
          <w:sz w:val="24"/>
        </w:rPr>
        <w:t>tab</w:t>
      </w:r>
      <w:r w:rsidR="00453B06" w:rsidRPr="009767BE">
        <w:rPr>
          <w:i/>
          <w:sz w:val="24"/>
        </w:rPr>
        <w:t>.</w:t>
      </w:r>
      <w:r w:rsidR="00A853B6" w:rsidRPr="009767BE">
        <w:rPr>
          <w:i/>
          <w:sz w:val="24"/>
        </w:rPr>
        <w:t xml:space="preserve"> </w:t>
      </w:r>
      <w:r w:rsidR="00453B06" w:rsidRPr="009767BE">
        <w:rPr>
          <w:i/>
          <w:sz w:val="24"/>
        </w:rPr>
        <w:t xml:space="preserve"> </w:t>
      </w:r>
      <w:r w:rsidR="00A20EC7" w:rsidRPr="009767BE">
        <w:rPr>
          <w:sz w:val="24"/>
        </w:rPr>
        <w:t>Go to Stretch</w:t>
      </w:r>
      <w:r w:rsidR="008B7482" w:rsidRPr="009767BE">
        <w:rPr>
          <w:sz w:val="24"/>
        </w:rPr>
        <w:t xml:space="preserve"> </w:t>
      </w:r>
      <w:r w:rsidRPr="009767BE">
        <w:rPr>
          <w:sz w:val="24"/>
        </w:rPr>
        <w:t>&gt;</w:t>
      </w:r>
      <w:r w:rsidR="008B7482" w:rsidRPr="009767BE">
        <w:rPr>
          <w:sz w:val="24"/>
        </w:rPr>
        <w:t xml:space="preserve"> </w:t>
      </w:r>
      <w:r w:rsidRPr="009767BE">
        <w:rPr>
          <w:sz w:val="24"/>
        </w:rPr>
        <w:t xml:space="preserve">Type. </w:t>
      </w:r>
      <w:r w:rsidR="00A853B6" w:rsidRPr="009767BE">
        <w:rPr>
          <w:sz w:val="24"/>
        </w:rPr>
        <w:t xml:space="preserve"> </w:t>
      </w:r>
      <w:r w:rsidR="008B7482" w:rsidRPr="009767BE">
        <w:rPr>
          <w:sz w:val="24"/>
        </w:rPr>
        <w:t>In</w:t>
      </w:r>
      <w:r w:rsidRPr="009767BE">
        <w:rPr>
          <w:sz w:val="24"/>
        </w:rPr>
        <w:t xml:space="preserve"> the dropdown menu, s</w:t>
      </w:r>
      <w:r w:rsidR="00A20EC7" w:rsidRPr="009767BE">
        <w:rPr>
          <w:sz w:val="24"/>
        </w:rPr>
        <w:t xml:space="preserve">elect </w:t>
      </w:r>
      <w:r w:rsidR="00A20EC7" w:rsidRPr="009767BE">
        <w:rPr>
          <w:i/>
          <w:sz w:val="24"/>
        </w:rPr>
        <w:t>Histogram Equalize</w:t>
      </w:r>
      <w:r w:rsidR="00A20EC7" w:rsidRPr="009767BE">
        <w:rPr>
          <w:sz w:val="24"/>
        </w:rPr>
        <w:t xml:space="preserve">. </w:t>
      </w:r>
      <w:r w:rsidR="00A853B6" w:rsidRPr="009767BE">
        <w:rPr>
          <w:sz w:val="24"/>
        </w:rPr>
        <w:t xml:space="preserve"> </w:t>
      </w:r>
      <w:r w:rsidR="00A20EC7" w:rsidRPr="009767BE">
        <w:rPr>
          <w:sz w:val="24"/>
        </w:rPr>
        <w:t>Press Apply and close the window.</w:t>
      </w:r>
      <w:r w:rsidR="001B757B">
        <w:br/>
      </w:r>
    </w:p>
    <w:p w14:paraId="5F99E2E7" w14:textId="77777777" w:rsidR="0033399C" w:rsidRDefault="0033399C" w:rsidP="0033399C">
      <w:pPr>
        <w:pStyle w:val="ListParagraph"/>
        <w:rPr>
          <w:rFonts w:asciiTheme="majorHAnsi" w:eastAsiaTheme="majorEastAsia" w:hAnsiTheme="majorHAnsi" w:cstheme="majorBidi"/>
          <w:b/>
          <w:bCs/>
          <w:color w:val="365F91" w:themeColor="accent1" w:themeShade="BF"/>
          <w:sz w:val="28"/>
          <w:szCs w:val="28"/>
        </w:rPr>
      </w:pPr>
      <w:r w:rsidRPr="0033399C">
        <w:rPr>
          <w:noProof/>
        </w:rPr>
        <w:drawing>
          <wp:inline distT="0" distB="0" distL="0" distR="0" wp14:anchorId="6EE31A6E" wp14:editId="1979F236">
            <wp:extent cx="4808302" cy="3657600"/>
            <wp:effectExtent l="19050" t="19050" r="1143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8302" cy="3657600"/>
                    </a:xfrm>
                    <a:prstGeom prst="rect">
                      <a:avLst/>
                    </a:prstGeom>
                    <a:ln>
                      <a:solidFill>
                        <a:schemeClr val="tx1"/>
                      </a:solidFill>
                    </a:ln>
                  </pic:spPr>
                </pic:pic>
              </a:graphicData>
            </a:graphic>
          </wp:inline>
        </w:drawing>
      </w:r>
    </w:p>
    <w:p w14:paraId="2DA2A71D" w14:textId="6CB5F105" w:rsidR="00BC3DFD" w:rsidRPr="008B7482" w:rsidRDefault="00BC3DFD" w:rsidP="00BC3DFD">
      <w:pPr>
        <w:pStyle w:val="ListParagraph"/>
        <w:jc w:val="center"/>
        <w:rPr>
          <w:rFonts w:eastAsiaTheme="majorEastAsia" w:cstheme="minorHAnsi"/>
          <w:bCs/>
          <w:color w:val="365F91" w:themeColor="accent1" w:themeShade="BF"/>
        </w:rPr>
      </w:pPr>
      <w:r w:rsidRPr="00BC3DFD">
        <w:rPr>
          <w:rFonts w:eastAsiaTheme="majorEastAsia" w:cstheme="minorHAnsi"/>
          <w:b/>
          <w:bCs/>
          <w:color w:val="365F91" w:themeColor="accent1" w:themeShade="BF"/>
        </w:rPr>
        <w:t xml:space="preserve">Figure 23.  </w:t>
      </w:r>
      <w:r w:rsidRPr="008B7482">
        <w:rPr>
          <w:rFonts w:eastAsiaTheme="majorEastAsia" w:cstheme="minorHAnsi"/>
          <w:bCs/>
          <w:color w:val="365F91" w:themeColor="accent1" w:themeShade="BF"/>
        </w:rPr>
        <w:t>Changing</w:t>
      </w:r>
      <w:r w:rsidR="001738EF">
        <w:rPr>
          <w:rFonts w:eastAsiaTheme="majorEastAsia" w:cstheme="minorHAnsi"/>
          <w:bCs/>
          <w:color w:val="365F91" w:themeColor="accent1" w:themeShade="BF"/>
        </w:rPr>
        <w:t xml:space="preserve"> layer</w:t>
      </w:r>
      <w:r w:rsidRPr="008B7482">
        <w:rPr>
          <w:rFonts w:eastAsiaTheme="majorEastAsia" w:cstheme="minorHAnsi"/>
          <w:bCs/>
          <w:color w:val="365F91" w:themeColor="accent1" w:themeShade="BF"/>
        </w:rPr>
        <w:t xml:space="preserve"> symbology to display Histogram Equalize.</w:t>
      </w:r>
    </w:p>
    <w:p w14:paraId="53F1CC4A" w14:textId="77777777" w:rsidR="00BC3DFD" w:rsidRPr="009767BE" w:rsidRDefault="00BC3DFD" w:rsidP="00BC3DFD">
      <w:pPr>
        <w:pStyle w:val="ListParagraph"/>
        <w:jc w:val="center"/>
        <w:rPr>
          <w:rFonts w:eastAsiaTheme="majorEastAsia" w:cstheme="minorHAnsi"/>
          <w:bCs/>
          <w:color w:val="365F91" w:themeColor="accent1" w:themeShade="BF"/>
          <w:sz w:val="24"/>
        </w:rPr>
      </w:pPr>
    </w:p>
    <w:p w14:paraId="7E371B08" w14:textId="77777777" w:rsidR="00A20EC7" w:rsidRPr="009767BE" w:rsidRDefault="00A853B6" w:rsidP="00A20EC7">
      <w:pPr>
        <w:pStyle w:val="ListParagraph"/>
        <w:numPr>
          <w:ilvl w:val="0"/>
          <w:numId w:val="11"/>
        </w:numPr>
        <w:rPr>
          <w:rFonts w:asciiTheme="majorHAnsi" w:eastAsiaTheme="majorEastAsia" w:hAnsiTheme="majorHAnsi" w:cstheme="majorBidi"/>
          <w:b/>
          <w:bCs/>
          <w:color w:val="365F91" w:themeColor="accent1" w:themeShade="BF"/>
          <w:sz w:val="32"/>
          <w:szCs w:val="28"/>
        </w:rPr>
      </w:pPr>
      <w:r w:rsidRPr="009767BE">
        <w:rPr>
          <w:sz w:val="24"/>
        </w:rPr>
        <w:t>The s</w:t>
      </w:r>
      <w:r w:rsidR="00A20EC7" w:rsidRPr="009767BE">
        <w:rPr>
          <w:sz w:val="24"/>
        </w:rPr>
        <w:t xml:space="preserve">tream networks will now be very easy to see </w:t>
      </w:r>
      <w:r w:rsidRPr="009767BE">
        <w:rPr>
          <w:sz w:val="24"/>
        </w:rPr>
        <w:t>in your Flow Accumulation raster</w:t>
      </w:r>
      <w:r w:rsidR="00A20EC7" w:rsidRPr="009767BE">
        <w:rPr>
          <w:sz w:val="24"/>
        </w:rPr>
        <w:t>.</w:t>
      </w:r>
      <w:r w:rsidR="00550C24" w:rsidRPr="009767BE">
        <w:rPr>
          <w:sz w:val="24"/>
        </w:rPr>
        <w:t xml:space="preserve"> </w:t>
      </w:r>
    </w:p>
    <w:p w14:paraId="2314EE2E" w14:textId="7E68F643" w:rsidR="004F71D8" w:rsidRDefault="004F71D8" w:rsidP="003B1D66">
      <w:pPr>
        <w:spacing w:after="0"/>
        <w:ind w:left="360"/>
        <w:jc w:val="center"/>
        <w:rPr>
          <w:rFonts w:asciiTheme="majorHAnsi" w:eastAsiaTheme="majorEastAsia" w:hAnsiTheme="majorHAnsi" w:cstheme="majorBidi"/>
          <w:b/>
          <w:bCs/>
          <w:color w:val="365F91" w:themeColor="accent1" w:themeShade="BF"/>
          <w:sz w:val="28"/>
          <w:szCs w:val="28"/>
        </w:rPr>
      </w:pPr>
      <w:r>
        <w:rPr>
          <w:noProof/>
        </w:rPr>
        <w:drawing>
          <wp:inline distT="0" distB="0" distL="0" distR="0" wp14:anchorId="764DCC05" wp14:editId="6FEF45F3">
            <wp:extent cx="5173554" cy="27432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3554" cy="2743200"/>
                    </a:xfrm>
                    <a:prstGeom prst="rect">
                      <a:avLst/>
                    </a:prstGeom>
                  </pic:spPr>
                </pic:pic>
              </a:graphicData>
            </a:graphic>
          </wp:inline>
        </w:drawing>
      </w:r>
    </w:p>
    <w:p w14:paraId="1BBC6CD1" w14:textId="65B8E413" w:rsidR="003B1D66" w:rsidRPr="008B7482" w:rsidRDefault="003B1D66" w:rsidP="00F76079">
      <w:pPr>
        <w:ind w:left="360"/>
        <w:jc w:val="center"/>
        <w:rPr>
          <w:rFonts w:eastAsiaTheme="majorEastAsia" w:cstheme="minorHAnsi"/>
          <w:bCs/>
          <w:color w:val="365F91" w:themeColor="accent1" w:themeShade="BF"/>
        </w:rPr>
      </w:pPr>
      <w:r w:rsidRPr="003B1D66">
        <w:rPr>
          <w:rFonts w:eastAsiaTheme="majorEastAsia" w:cstheme="minorHAnsi"/>
          <w:b/>
          <w:bCs/>
          <w:color w:val="365F91" w:themeColor="accent1" w:themeShade="BF"/>
        </w:rPr>
        <w:t xml:space="preserve">Figure 24.  </w:t>
      </w:r>
      <w:r w:rsidRPr="008B7482">
        <w:rPr>
          <w:rFonts w:eastAsiaTheme="majorEastAsia" w:cstheme="minorHAnsi"/>
          <w:bCs/>
          <w:color w:val="365F91" w:themeColor="accent1" w:themeShade="BF"/>
        </w:rPr>
        <w:t>Stream networks</w:t>
      </w:r>
      <w:r w:rsidR="008B7482" w:rsidRPr="008B7482">
        <w:rPr>
          <w:rFonts w:eastAsiaTheme="majorEastAsia" w:cstheme="minorHAnsi"/>
          <w:bCs/>
          <w:color w:val="365F91" w:themeColor="accent1" w:themeShade="BF"/>
        </w:rPr>
        <w:t xml:space="preserve"> as seen</w:t>
      </w:r>
      <w:r w:rsidRPr="008B7482">
        <w:rPr>
          <w:rFonts w:eastAsiaTheme="majorEastAsia" w:cstheme="minorHAnsi"/>
          <w:bCs/>
          <w:color w:val="365F91" w:themeColor="accent1" w:themeShade="BF"/>
        </w:rPr>
        <w:t xml:space="preserve"> in</w:t>
      </w:r>
      <w:r w:rsidR="008B7482" w:rsidRPr="008B7482">
        <w:rPr>
          <w:rFonts w:eastAsiaTheme="majorEastAsia" w:cstheme="minorHAnsi"/>
          <w:bCs/>
          <w:color w:val="365F91" w:themeColor="accent1" w:themeShade="BF"/>
        </w:rPr>
        <w:t xml:space="preserve"> the</w:t>
      </w:r>
      <w:r w:rsidRPr="008B7482">
        <w:rPr>
          <w:rFonts w:eastAsiaTheme="majorEastAsia" w:cstheme="minorHAnsi"/>
          <w:bCs/>
          <w:color w:val="365F91" w:themeColor="accent1" w:themeShade="BF"/>
        </w:rPr>
        <w:t xml:space="preserve"> Flow Accumulation raster.</w:t>
      </w:r>
    </w:p>
    <w:p w14:paraId="75022051" w14:textId="24AD51CA" w:rsidR="00550C24" w:rsidRPr="009767BE" w:rsidRDefault="00A853B6" w:rsidP="00A20EC7">
      <w:pPr>
        <w:pStyle w:val="ListParagraph"/>
        <w:numPr>
          <w:ilvl w:val="0"/>
          <w:numId w:val="11"/>
        </w:numPr>
        <w:rPr>
          <w:rFonts w:asciiTheme="majorHAnsi" w:eastAsiaTheme="majorEastAsia" w:hAnsiTheme="majorHAnsi" w:cstheme="majorBidi"/>
          <w:b/>
          <w:bCs/>
          <w:color w:val="365F91" w:themeColor="accent1" w:themeShade="BF"/>
          <w:sz w:val="18"/>
        </w:rPr>
      </w:pPr>
      <w:r w:rsidRPr="009767BE">
        <w:rPr>
          <w:sz w:val="24"/>
        </w:rPr>
        <w:lastRenderedPageBreak/>
        <w:t xml:space="preserve">Use </w:t>
      </w:r>
      <w:r w:rsidR="00550C24" w:rsidRPr="009767BE">
        <w:rPr>
          <w:sz w:val="24"/>
        </w:rPr>
        <w:t>the identify tool</w:t>
      </w:r>
      <w:r w:rsidRPr="009767BE">
        <w:rPr>
          <w:sz w:val="24"/>
        </w:rPr>
        <w:t xml:space="preserve"> </w:t>
      </w:r>
      <w:r w:rsidR="001B757B" w:rsidRPr="009767BE">
        <w:rPr>
          <w:sz w:val="24"/>
        </w:rPr>
        <w:t>i</w:t>
      </w:r>
      <w:r w:rsidRPr="009767BE">
        <w:rPr>
          <w:sz w:val="24"/>
        </w:rPr>
        <w:t>n the toolbar to examine</w:t>
      </w:r>
      <w:r w:rsidR="00C54F3D" w:rsidRPr="009767BE">
        <w:rPr>
          <w:sz w:val="24"/>
        </w:rPr>
        <w:t xml:space="preserve"> pixel</w:t>
      </w:r>
      <w:r w:rsidRPr="009767BE">
        <w:rPr>
          <w:sz w:val="24"/>
        </w:rPr>
        <w:t xml:space="preserve"> values for each cell.</w:t>
      </w:r>
      <w:r w:rsidR="001B757B" w:rsidRPr="009767BE">
        <w:rPr>
          <w:sz w:val="24"/>
        </w:rPr>
        <w:t xml:space="preserve"> </w:t>
      </w:r>
      <w:r w:rsidRPr="009767BE">
        <w:rPr>
          <w:sz w:val="24"/>
        </w:rPr>
        <w:t xml:space="preserve"> When the identify tool is active, clicking on a</w:t>
      </w:r>
      <w:r w:rsidR="001B757B" w:rsidRPr="009767BE">
        <w:rPr>
          <w:sz w:val="24"/>
        </w:rPr>
        <w:t>ny</w:t>
      </w:r>
      <w:r w:rsidRPr="009767BE">
        <w:rPr>
          <w:sz w:val="24"/>
        </w:rPr>
        <w:t xml:space="preserve"> cell will open a window contain</w:t>
      </w:r>
      <w:r w:rsidR="001B757B" w:rsidRPr="009767BE">
        <w:rPr>
          <w:sz w:val="24"/>
        </w:rPr>
        <w:t>ing</w:t>
      </w:r>
      <w:r w:rsidRPr="009767BE">
        <w:rPr>
          <w:sz w:val="24"/>
        </w:rPr>
        <w:t xml:space="preserve"> the values for th</w:t>
      </w:r>
      <w:r w:rsidR="001B757B" w:rsidRPr="009767BE">
        <w:rPr>
          <w:sz w:val="24"/>
        </w:rPr>
        <w:t>at cell</w:t>
      </w:r>
      <w:r w:rsidRPr="009767BE">
        <w:rPr>
          <w:sz w:val="24"/>
        </w:rPr>
        <w:t xml:space="preserve">. </w:t>
      </w:r>
      <w:r w:rsidR="001B757B" w:rsidRPr="009767BE">
        <w:rPr>
          <w:sz w:val="24"/>
        </w:rPr>
        <w:t xml:space="preserve"> </w:t>
      </w:r>
      <w:r w:rsidRPr="009767BE">
        <w:rPr>
          <w:sz w:val="24"/>
        </w:rPr>
        <w:t>N</w:t>
      </w:r>
      <w:r w:rsidR="00550C24" w:rsidRPr="009767BE">
        <w:rPr>
          <w:sz w:val="24"/>
        </w:rPr>
        <w:t>otice</w:t>
      </w:r>
      <w:r w:rsidR="001B757B" w:rsidRPr="009767BE">
        <w:rPr>
          <w:sz w:val="24"/>
        </w:rPr>
        <w:t xml:space="preserve"> that</w:t>
      </w:r>
      <w:r w:rsidR="00550C24" w:rsidRPr="009767BE">
        <w:rPr>
          <w:sz w:val="24"/>
        </w:rPr>
        <w:t xml:space="preserve"> the</w:t>
      </w:r>
      <w:r w:rsidRPr="009767BE">
        <w:rPr>
          <w:sz w:val="24"/>
        </w:rPr>
        <w:t xml:space="preserve"> pixel value</w:t>
      </w:r>
      <w:r w:rsidR="001B757B" w:rsidRPr="009767BE">
        <w:rPr>
          <w:sz w:val="24"/>
        </w:rPr>
        <w:t>s</w:t>
      </w:r>
      <w:r w:rsidRPr="009767BE">
        <w:rPr>
          <w:sz w:val="24"/>
        </w:rPr>
        <w:t xml:space="preserve"> </w:t>
      </w:r>
      <w:r w:rsidR="00550C24" w:rsidRPr="009767BE">
        <w:rPr>
          <w:sz w:val="24"/>
        </w:rPr>
        <w:t>of the</w:t>
      </w:r>
      <w:r w:rsidR="001B757B" w:rsidRPr="009767BE">
        <w:rPr>
          <w:sz w:val="24"/>
        </w:rPr>
        <w:t xml:space="preserve"> cells in the stream network are very high compared to the values of the non-</w:t>
      </w:r>
      <w:r w:rsidR="00550C24" w:rsidRPr="009767BE">
        <w:rPr>
          <w:sz w:val="24"/>
        </w:rPr>
        <w:t>stream cells</w:t>
      </w:r>
      <w:r w:rsidR="00C54F3D" w:rsidRPr="009767BE">
        <w:rPr>
          <w:sz w:val="24"/>
        </w:rPr>
        <w:t>,</w:t>
      </w:r>
      <w:r w:rsidR="00550C24" w:rsidRPr="009767BE">
        <w:rPr>
          <w:sz w:val="24"/>
        </w:rPr>
        <w:t xml:space="preserve"> </w:t>
      </w:r>
      <w:r w:rsidR="001B757B" w:rsidRPr="009767BE">
        <w:rPr>
          <w:sz w:val="24"/>
        </w:rPr>
        <w:t xml:space="preserve">which </w:t>
      </w:r>
      <w:r w:rsidR="00550C24" w:rsidRPr="009767BE">
        <w:rPr>
          <w:sz w:val="24"/>
        </w:rPr>
        <w:t>are very low.</w:t>
      </w:r>
      <w:r w:rsidR="001B757B">
        <w:br/>
      </w:r>
    </w:p>
    <w:p w14:paraId="6D9EB9CF" w14:textId="17727187" w:rsidR="0033399C" w:rsidRDefault="0033399C" w:rsidP="00DA53AF">
      <w:pPr>
        <w:pStyle w:val="ListParagraph"/>
        <w:jc w:val="center"/>
        <w:rPr>
          <w:rFonts w:asciiTheme="majorHAnsi" w:eastAsiaTheme="majorEastAsia" w:hAnsiTheme="majorHAnsi" w:cstheme="majorBidi"/>
          <w:b/>
          <w:bCs/>
          <w:color w:val="365F91" w:themeColor="accent1" w:themeShade="BF"/>
          <w:sz w:val="28"/>
          <w:szCs w:val="28"/>
        </w:rPr>
      </w:pPr>
      <w:r w:rsidRPr="0033399C">
        <w:rPr>
          <w:noProof/>
        </w:rPr>
        <w:drawing>
          <wp:inline distT="0" distB="0" distL="0" distR="0" wp14:anchorId="7C9D0742" wp14:editId="281D7B5A">
            <wp:extent cx="4751032" cy="3017520"/>
            <wp:effectExtent l="19050" t="19050" r="12065"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808"/>
                    <a:stretch/>
                  </pic:blipFill>
                  <pic:spPr bwMode="auto">
                    <a:xfrm>
                      <a:off x="0" y="0"/>
                      <a:ext cx="4751032" cy="3017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7A0D94" w14:textId="727C892C" w:rsidR="003B1D66" w:rsidRPr="00C54F3D" w:rsidRDefault="003B1D66" w:rsidP="00C54F3D">
      <w:pPr>
        <w:pStyle w:val="ListParagraph"/>
        <w:jc w:val="center"/>
        <w:rPr>
          <w:rFonts w:eastAsiaTheme="majorEastAsia" w:cstheme="minorHAnsi"/>
          <w:b/>
          <w:bCs/>
          <w:color w:val="365F91" w:themeColor="accent1" w:themeShade="BF"/>
        </w:rPr>
      </w:pPr>
      <w:r w:rsidRPr="00C54F3D">
        <w:rPr>
          <w:rFonts w:eastAsiaTheme="majorEastAsia" w:cstheme="minorHAnsi"/>
          <w:b/>
          <w:bCs/>
          <w:color w:val="365F91" w:themeColor="accent1" w:themeShade="BF"/>
        </w:rPr>
        <w:t xml:space="preserve">Figure </w:t>
      </w:r>
      <w:r w:rsidR="002D7B1F" w:rsidRPr="00C54F3D">
        <w:rPr>
          <w:rFonts w:eastAsiaTheme="majorEastAsia" w:cstheme="minorHAnsi"/>
          <w:b/>
          <w:bCs/>
          <w:color w:val="365F91" w:themeColor="accent1" w:themeShade="BF"/>
        </w:rPr>
        <w:t xml:space="preserve">25. </w:t>
      </w:r>
      <w:r w:rsidR="002D7B1F" w:rsidRPr="00C54F3D">
        <w:rPr>
          <w:rFonts w:eastAsiaTheme="majorEastAsia" w:cstheme="minorHAnsi"/>
          <w:bCs/>
          <w:color w:val="365F91" w:themeColor="accent1" w:themeShade="BF"/>
        </w:rPr>
        <w:t xml:space="preserve"> </w:t>
      </w:r>
      <w:r w:rsidR="00C54F3D" w:rsidRPr="00C54F3D">
        <w:rPr>
          <w:rFonts w:eastAsiaTheme="majorEastAsia" w:cstheme="minorHAnsi"/>
          <w:bCs/>
          <w:color w:val="365F91" w:themeColor="accent1" w:themeShade="BF"/>
        </w:rPr>
        <w:t>Using the identify tool to explore pixel values within the stream network.</w:t>
      </w:r>
    </w:p>
    <w:p w14:paraId="7D4B3A19" w14:textId="77777777" w:rsidR="00550C24" w:rsidRPr="00DA53AF" w:rsidRDefault="00550C24" w:rsidP="00550C24">
      <w:pPr>
        <w:pStyle w:val="ListParagraph"/>
        <w:rPr>
          <w:rFonts w:asciiTheme="majorHAnsi" w:eastAsiaTheme="majorEastAsia" w:hAnsiTheme="majorHAnsi" w:cstheme="majorBidi"/>
          <w:b/>
          <w:bCs/>
          <w:color w:val="365F91" w:themeColor="accent1" w:themeShade="BF"/>
        </w:rPr>
      </w:pPr>
    </w:p>
    <w:p w14:paraId="4A00D3AF" w14:textId="5766682A" w:rsidR="00550C24" w:rsidRPr="009767BE" w:rsidRDefault="008B7482" w:rsidP="009767BE">
      <w:pPr>
        <w:pStyle w:val="ListParagraph"/>
        <w:numPr>
          <w:ilvl w:val="0"/>
          <w:numId w:val="11"/>
        </w:numPr>
        <w:spacing w:after="0"/>
        <w:rPr>
          <w:rFonts w:asciiTheme="majorHAnsi" w:eastAsiaTheme="majorEastAsia" w:hAnsiTheme="majorHAnsi" w:cstheme="majorBidi"/>
          <w:b/>
          <w:bCs/>
          <w:color w:val="365F91" w:themeColor="accent1" w:themeShade="BF"/>
          <w:sz w:val="18"/>
        </w:rPr>
      </w:pPr>
      <w:r w:rsidRPr="009767BE">
        <w:rPr>
          <w:sz w:val="24"/>
        </w:rPr>
        <w:t>L</w:t>
      </w:r>
      <w:r w:rsidR="00A20EC7" w:rsidRPr="009767BE">
        <w:rPr>
          <w:sz w:val="24"/>
        </w:rPr>
        <w:t xml:space="preserve">arger streams are </w:t>
      </w:r>
      <w:r w:rsidR="00C54F3D" w:rsidRPr="009767BE">
        <w:rPr>
          <w:sz w:val="24"/>
        </w:rPr>
        <w:t>boldly marked and well contrasted against the black background</w:t>
      </w:r>
      <w:r w:rsidR="003D1565" w:rsidRPr="009767BE">
        <w:rPr>
          <w:sz w:val="24"/>
        </w:rPr>
        <w:t xml:space="preserve">. </w:t>
      </w:r>
      <w:r w:rsidR="00C54F3D" w:rsidRPr="009767BE">
        <w:rPr>
          <w:sz w:val="24"/>
        </w:rPr>
        <w:t xml:space="preserve"> We can be confident that t</w:t>
      </w:r>
      <w:r w:rsidR="003D1565" w:rsidRPr="009767BE">
        <w:rPr>
          <w:sz w:val="24"/>
        </w:rPr>
        <w:t xml:space="preserve">hese stream lines are </w:t>
      </w:r>
      <w:del w:id="202" w:author="Jonathan Brooks" w:date="2018-09-18T10:09:00Z">
        <w:r w:rsidR="00C54F3D" w:rsidRPr="009767BE" w:rsidDel="00CF4D7C">
          <w:rPr>
            <w:sz w:val="24"/>
          </w:rPr>
          <w:delText xml:space="preserve">actually </w:delText>
        </w:r>
        <w:r w:rsidR="003D1565" w:rsidRPr="009767BE" w:rsidDel="00CF4D7C">
          <w:rPr>
            <w:sz w:val="24"/>
          </w:rPr>
          <w:delText>part</w:delText>
        </w:r>
      </w:del>
      <w:ins w:id="203" w:author="Jonathan Brooks" w:date="2018-09-18T10:09:00Z">
        <w:r w:rsidR="00CF4D7C" w:rsidRPr="009767BE">
          <w:rPr>
            <w:sz w:val="24"/>
          </w:rPr>
          <w:t>part</w:t>
        </w:r>
      </w:ins>
      <w:r w:rsidR="003D1565" w:rsidRPr="009767BE">
        <w:rPr>
          <w:sz w:val="24"/>
        </w:rPr>
        <w:t xml:space="preserve"> of the stream network</w:t>
      </w:r>
      <w:r w:rsidR="00A20EC7" w:rsidRPr="009767BE">
        <w:rPr>
          <w:sz w:val="24"/>
        </w:rPr>
        <w:t xml:space="preserve">. </w:t>
      </w:r>
      <w:r w:rsidR="00C54F3D" w:rsidRPr="009767BE">
        <w:rPr>
          <w:sz w:val="24"/>
        </w:rPr>
        <w:t xml:space="preserve"> </w:t>
      </w:r>
      <w:r w:rsidR="00A20EC7" w:rsidRPr="009767BE">
        <w:rPr>
          <w:sz w:val="24"/>
        </w:rPr>
        <w:t>However, you will</w:t>
      </w:r>
      <w:r w:rsidR="003D1565" w:rsidRPr="009767BE">
        <w:rPr>
          <w:sz w:val="24"/>
        </w:rPr>
        <w:t xml:space="preserve"> also notice</w:t>
      </w:r>
      <w:r w:rsidR="00A20EC7" w:rsidRPr="009767BE">
        <w:rPr>
          <w:sz w:val="24"/>
        </w:rPr>
        <w:t xml:space="preserve"> faintly defined stream</w:t>
      </w:r>
      <w:r w:rsidR="00C54F3D" w:rsidRPr="009767BE">
        <w:rPr>
          <w:sz w:val="24"/>
        </w:rPr>
        <w:t xml:space="preserve"> </w:t>
      </w:r>
      <w:r w:rsidR="00A20EC7" w:rsidRPr="009767BE">
        <w:rPr>
          <w:sz w:val="24"/>
        </w:rPr>
        <w:t xml:space="preserve">lines. </w:t>
      </w:r>
      <w:r w:rsidR="00D76B77" w:rsidRPr="009767BE">
        <w:rPr>
          <w:sz w:val="24"/>
        </w:rPr>
        <w:t xml:space="preserve"> </w:t>
      </w:r>
      <w:r w:rsidR="00A20EC7" w:rsidRPr="009767BE">
        <w:rPr>
          <w:sz w:val="24"/>
        </w:rPr>
        <w:t xml:space="preserve">These are </w:t>
      </w:r>
      <w:r w:rsidR="00D76B77" w:rsidRPr="009767BE">
        <w:rPr>
          <w:sz w:val="24"/>
        </w:rPr>
        <w:t xml:space="preserve">less </w:t>
      </w:r>
      <w:r w:rsidR="00A20EC7" w:rsidRPr="009767BE">
        <w:rPr>
          <w:sz w:val="24"/>
        </w:rPr>
        <w:t>likely</w:t>
      </w:r>
      <w:r w:rsidR="00D76B77" w:rsidRPr="009767BE">
        <w:rPr>
          <w:sz w:val="24"/>
        </w:rPr>
        <w:t xml:space="preserve"> to be actual</w:t>
      </w:r>
      <w:r w:rsidR="00550C24" w:rsidRPr="009767BE">
        <w:rPr>
          <w:sz w:val="24"/>
        </w:rPr>
        <w:t xml:space="preserve"> streams</w:t>
      </w:r>
      <w:r w:rsidR="00D76B77" w:rsidRPr="009767BE">
        <w:rPr>
          <w:sz w:val="24"/>
        </w:rPr>
        <w:t>,</w:t>
      </w:r>
      <w:r w:rsidR="00550C24" w:rsidRPr="009767BE">
        <w:rPr>
          <w:sz w:val="24"/>
        </w:rPr>
        <w:t xml:space="preserve"> </w:t>
      </w:r>
      <w:r w:rsidR="009767BE">
        <w:rPr>
          <w:sz w:val="24"/>
        </w:rPr>
        <w:t>so</w:t>
      </w:r>
      <w:r w:rsidR="00D76B77" w:rsidRPr="009767BE">
        <w:rPr>
          <w:sz w:val="24"/>
        </w:rPr>
        <w:t xml:space="preserve"> it is strongly recommended to </w:t>
      </w:r>
      <w:r w:rsidR="00DA53AF" w:rsidRPr="009767BE">
        <w:rPr>
          <w:sz w:val="24"/>
        </w:rPr>
        <w:t>spot-check</w:t>
      </w:r>
      <w:r w:rsidR="00D76B77" w:rsidRPr="009767BE">
        <w:rPr>
          <w:sz w:val="24"/>
        </w:rPr>
        <w:t xml:space="preserve"> 5 to 10 lines to visually confirm </w:t>
      </w:r>
      <w:r w:rsidR="009767BE">
        <w:rPr>
          <w:sz w:val="24"/>
        </w:rPr>
        <w:t xml:space="preserve">if </w:t>
      </w:r>
      <w:r w:rsidR="00D76B77" w:rsidRPr="009767BE">
        <w:rPr>
          <w:sz w:val="24"/>
        </w:rPr>
        <w:t>they are streams</w:t>
      </w:r>
      <w:r w:rsidR="00550C24" w:rsidRPr="009767BE">
        <w:rPr>
          <w:sz w:val="24"/>
        </w:rPr>
        <w:t>.</w:t>
      </w:r>
      <w:r w:rsidR="00DA53AF">
        <w:br/>
      </w:r>
    </w:p>
    <w:p w14:paraId="1CC5AB21" w14:textId="01A65420" w:rsidR="007E223B" w:rsidRDefault="007E223B" w:rsidP="00DA53AF">
      <w:pPr>
        <w:pStyle w:val="ListParagraph"/>
        <w:keepNext/>
        <w:spacing w:after="0"/>
        <w:jc w:val="center"/>
      </w:pPr>
      <w:r w:rsidRPr="007E223B">
        <w:rPr>
          <w:noProof/>
        </w:rPr>
        <w:drawing>
          <wp:inline distT="0" distB="0" distL="0" distR="0" wp14:anchorId="54E33E5A" wp14:editId="2D4CA4F0">
            <wp:extent cx="1694645" cy="2103120"/>
            <wp:effectExtent l="19050" t="19050" r="2032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817"/>
                    <a:stretch/>
                  </pic:blipFill>
                  <pic:spPr bwMode="auto">
                    <a:xfrm>
                      <a:off x="0" y="0"/>
                      <a:ext cx="1694645" cy="2103120"/>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r w:rsidR="00D76B77" w:rsidRPr="007E223B">
        <w:rPr>
          <w:noProof/>
        </w:rPr>
        <w:drawing>
          <wp:inline distT="0" distB="0" distL="0" distR="0" wp14:anchorId="6B24A177" wp14:editId="23AE5307">
            <wp:extent cx="2120522" cy="2103120"/>
            <wp:effectExtent l="19050" t="19050" r="1333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0522" cy="2103120"/>
                    </a:xfrm>
                    <a:prstGeom prst="rect">
                      <a:avLst/>
                    </a:prstGeom>
                    <a:ln>
                      <a:solidFill>
                        <a:schemeClr val="bg1"/>
                      </a:solidFill>
                    </a:ln>
                  </pic:spPr>
                </pic:pic>
              </a:graphicData>
            </a:graphic>
          </wp:inline>
        </w:drawing>
      </w:r>
    </w:p>
    <w:p w14:paraId="55D685F6" w14:textId="03D3E088" w:rsidR="007F3BF3" w:rsidRPr="00DA53AF" w:rsidRDefault="007E223B" w:rsidP="00DA53AF">
      <w:pPr>
        <w:pStyle w:val="Caption"/>
        <w:jc w:val="center"/>
        <w:rPr>
          <w:rFonts w:asciiTheme="majorHAnsi" w:eastAsiaTheme="majorEastAsia" w:hAnsiTheme="majorHAnsi" w:cstheme="majorBidi"/>
          <w:color w:val="365F91" w:themeColor="accent1" w:themeShade="BF"/>
          <w:sz w:val="22"/>
          <w:szCs w:val="22"/>
        </w:rPr>
      </w:pPr>
      <w:r w:rsidRPr="00D76B77">
        <w:rPr>
          <w:sz w:val="22"/>
          <w:szCs w:val="22"/>
        </w:rPr>
        <w:t xml:space="preserve">Figure </w:t>
      </w:r>
      <w:r w:rsidR="00DA53AF">
        <w:rPr>
          <w:sz w:val="22"/>
          <w:szCs w:val="22"/>
        </w:rPr>
        <w:t>26</w:t>
      </w:r>
      <w:r w:rsidR="00D76B77" w:rsidRPr="00D76B77">
        <w:rPr>
          <w:noProof/>
          <w:sz w:val="22"/>
          <w:szCs w:val="22"/>
        </w:rPr>
        <w:t xml:space="preserve">. </w:t>
      </w:r>
      <w:r w:rsidRPr="00D76B77">
        <w:rPr>
          <w:sz w:val="22"/>
          <w:szCs w:val="22"/>
        </w:rPr>
        <w:t xml:space="preserve"> </w:t>
      </w:r>
      <w:r w:rsidR="00DA53AF">
        <w:rPr>
          <w:b w:val="0"/>
          <w:sz w:val="22"/>
          <w:szCs w:val="22"/>
        </w:rPr>
        <w:t>An e</w:t>
      </w:r>
      <w:r w:rsidRPr="00D76B77">
        <w:rPr>
          <w:b w:val="0"/>
          <w:sz w:val="22"/>
          <w:szCs w:val="22"/>
        </w:rPr>
        <w:t>x</w:t>
      </w:r>
      <w:r w:rsidR="00E34583" w:rsidRPr="00D76B77">
        <w:rPr>
          <w:b w:val="0"/>
          <w:sz w:val="22"/>
          <w:szCs w:val="22"/>
        </w:rPr>
        <w:t xml:space="preserve">ample of </w:t>
      </w:r>
      <w:r w:rsidR="00DA53AF">
        <w:rPr>
          <w:b w:val="0"/>
          <w:sz w:val="22"/>
          <w:szCs w:val="22"/>
        </w:rPr>
        <w:t xml:space="preserve">a stream line in the Flow Accumulation raster likely to be a stream (left) </w:t>
      </w:r>
      <w:r w:rsidR="009767BE">
        <w:rPr>
          <w:b w:val="0"/>
          <w:sz w:val="22"/>
          <w:szCs w:val="22"/>
        </w:rPr>
        <w:t>and</w:t>
      </w:r>
      <w:r w:rsidR="00DA53AF">
        <w:rPr>
          <w:b w:val="0"/>
          <w:sz w:val="22"/>
          <w:szCs w:val="22"/>
        </w:rPr>
        <w:t xml:space="preserve"> a possible false stream (right).</w:t>
      </w:r>
    </w:p>
    <w:commentRangeStart w:id="204"/>
    <w:p w14:paraId="21DE103A" w14:textId="2585DB49" w:rsidR="00550C24" w:rsidRDefault="00C84882" w:rsidP="007F3BF3">
      <w:pPr>
        <w:pStyle w:val="ListParagraph"/>
        <w:numPr>
          <w:ilvl w:val="0"/>
          <w:numId w:val="11"/>
        </w:numPr>
      </w:pPr>
      <w:r>
        <w:lastRenderedPageBreak/>
        <w:fldChar w:fldCharType="begin"/>
      </w:r>
      <w:r>
        <w:instrText xml:space="preserve"> HYPERLINK "https://missouriconservation.sharepoint.com/:b:/r/sites/gis/Shared%20Documents/GIS%20Quick%20Tips/GISQuickTip_AddDataViaButton.pdf?csf=1&amp;e=YrJPU6" </w:instrText>
      </w:r>
      <w:r>
        <w:fldChar w:fldCharType="separate"/>
      </w:r>
      <w:r w:rsidR="000204E4" w:rsidRPr="00EE2C18">
        <w:rPr>
          <w:rStyle w:val="Hyperlink"/>
          <w:sz w:val="24"/>
        </w:rPr>
        <w:t xml:space="preserve">Add a </w:t>
      </w:r>
      <w:proofErr w:type="spellStart"/>
      <w:r w:rsidR="000204E4" w:rsidRPr="00EE2C18">
        <w:rPr>
          <w:rStyle w:val="Hyperlink"/>
          <w:sz w:val="24"/>
        </w:rPr>
        <w:t>basemap</w:t>
      </w:r>
      <w:proofErr w:type="spellEnd"/>
      <w:r>
        <w:rPr>
          <w:rStyle w:val="Hyperlink"/>
          <w:sz w:val="24"/>
        </w:rPr>
        <w:fldChar w:fldCharType="end"/>
      </w:r>
      <w:commentRangeEnd w:id="204"/>
      <w:r w:rsidR="00CF4D7C">
        <w:rPr>
          <w:rStyle w:val="CommentReference"/>
        </w:rPr>
        <w:commentReference w:id="204"/>
      </w:r>
      <w:r w:rsidR="000204E4" w:rsidRPr="009767BE">
        <w:rPr>
          <w:sz w:val="24"/>
        </w:rPr>
        <w:t xml:space="preserve"> </w:t>
      </w:r>
      <w:r w:rsidR="000D2950" w:rsidRPr="009767BE">
        <w:rPr>
          <w:sz w:val="24"/>
        </w:rPr>
        <w:t xml:space="preserve">to your </w:t>
      </w:r>
      <w:r w:rsidR="000204E4" w:rsidRPr="009767BE">
        <w:rPr>
          <w:sz w:val="24"/>
        </w:rPr>
        <w:t>view</w:t>
      </w:r>
      <w:r w:rsidR="000D2950" w:rsidRPr="009767BE">
        <w:rPr>
          <w:sz w:val="24"/>
        </w:rPr>
        <w:t xml:space="preserve">er to </w:t>
      </w:r>
      <w:r w:rsidR="000204E4" w:rsidRPr="009767BE">
        <w:rPr>
          <w:sz w:val="24"/>
        </w:rPr>
        <w:t>confirm</w:t>
      </w:r>
      <w:r w:rsidR="00E34583" w:rsidRPr="009767BE">
        <w:rPr>
          <w:sz w:val="24"/>
        </w:rPr>
        <w:t xml:space="preserve"> presence of</w:t>
      </w:r>
      <w:r w:rsidR="000204E4" w:rsidRPr="009767BE">
        <w:rPr>
          <w:sz w:val="24"/>
        </w:rPr>
        <w:t xml:space="preserve"> streams</w:t>
      </w:r>
      <w:r w:rsidR="00E34583" w:rsidRPr="009767BE">
        <w:rPr>
          <w:sz w:val="24"/>
        </w:rPr>
        <w:t xml:space="preserve"> </w:t>
      </w:r>
      <w:r w:rsidR="000D2950" w:rsidRPr="009767BE">
        <w:rPr>
          <w:sz w:val="24"/>
        </w:rPr>
        <w:t>for questionable lines</w:t>
      </w:r>
      <w:r w:rsidR="00E34583" w:rsidRPr="009767BE">
        <w:rPr>
          <w:sz w:val="24"/>
        </w:rPr>
        <w:t xml:space="preserve"> in</w:t>
      </w:r>
      <w:r w:rsidR="000D2950" w:rsidRPr="009767BE">
        <w:rPr>
          <w:sz w:val="24"/>
        </w:rPr>
        <w:t xml:space="preserve"> the</w:t>
      </w:r>
      <w:r w:rsidR="00E34583" w:rsidRPr="009767BE">
        <w:rPr>
          <w:sz w:val="24"/>
        </w:rPr>
        <w:t xml:space="preserve"> Flow Accum</w:t>
      </w:r>
      <w:r w:rsidR="000D2950" w:rsidRPr="009767BE">
        <w:rPr>
          <w:sz w:val="24"/>
        </w:rPr>
        <w:t>ulation</w:t>
      </w:r>
      <w:r w:rsidR="00E34583" w:rsidRPr="009767BE">
        <w:rPr>
          <w:sz w:val="24"/>
        </w:rPr>
        <w:t xml:space="preserve"> raster</w:t>
      </w:r>
      <w:r w:rsidR="000204E4" w:rsidRPr="009767BE">
        <w:rPr>
          <w:sz w:val="24"/>
        </w:rPr>
        <w:t xml:space="preserve">. </w:t>
      </w:r>
      <w:r w:rsidR="000D2950" w:rsidRPr="009767BE">
        <w:rPr>
          <w:sz w:val="24"/>
        </w:rPr>
        <w:t xml:space="preserve"> </w:t>
      </w:r>
      <w:r w:rsidR="000204E4" w:rsidRPr="009767BE">
        <w:rPr>
          <w:sz w:val="24"/>
        </w:rPr>
        <w:t>Alternatively</w:t>
      </w:r>
      <w:r w:rsidR="00E34583" w:rsidRPr="009767BE">
        <w:rPr>
          <w:sz w:val="24"/>
        </w:rPr>
        <w:t>,</w:t>
      </w:r>
      <w:r w:rsidR="000204E4" w:rsidRPr="009767BE">
        <w:rPr>
          <w:sz w:val="24"/>
        </w:rPr>
        <w:t xml:space="preserve"> you can </w:t>
      </w:r>
      <w:hyperlink w:anchor="_Hillshade" w:history="1">
        <w:r w:rsidR="000204E4" w:rsidRPr="00EE2C18">
          <w:rPr>
            <w:rStyle w:val="Hyperlink"/>
            <w:sz w:val="24"/>
          </w:rPr>
          <w:t xml:space="preserve">process a </w:t>
        </w:r>
        <w:proofErr w:type="spellStart"/>
        <w:r w:rsidR="000204E4" w:rsidRPr="00EE2C18">
          <w:rPr>
            <w:rStyle w:val="Hyperlink"/>
            <w:sz w:val="24"/>
          </w:rPr>
          <w:t>Hillshade</w:t>
        </w:r>
        <w:proofErr w:type="spellEnd"/>
      </w:hyperlink>
      <w:r w:rsidR="000204E4" w:rsidRPr="009767BE">
        <w:rPr>
          <w:sz w:val="24"/>
        </w:rPr>
        <w:t xml:space="preserve"> raster</w:t>
      </w:r>
      <w:r w:rsidR="000D2950" w:rsidRPr="009767BE">
        <w:rPr>
          <w:sz w:val="24"/>
        </w:rPr>
        <w:t xml:space="preserve"> </w:t>
      </w:r>
      <w:r w:rsidR="009767BE">
        <w:rPr>
          <w:sz w:val="24"/>
        </w:rPr>
        <w:t>for</w:t>
      </w:r>
      <w:r w:rsidR="00307893">
        <w:rPr>
          <w:sz w:val="24"/>
        </w:rPr>
        <w:t xml:space="preserve"> the</w:t>
      </w:r>
      <w:r w:rsidR="000D2950" w:rsidRPr="009767BE">
        <w:rPr>
          <w:sz w:val="24"/>
        </w:rPr>
        <w:t xml:space="preserve"> same purpose</w:t>
      </w:r>
      <w:r w:rsidR="000204E4" w:rsidRPr="009767BE">
        <w:rPr>
          <w:sz w:val="24"/>
        </w:rPr>
        <w:t xml:space="preserve">. </w:t>
      </w:r>
      <w:r w:rsidR="000D2950">
        <w:br/>
      </w:r>
    </w:p>
    <w:p w14:paraId="5F213D16" w14:textId="7073C1D5" w:rsidR="000204E4" w:rsidRDefault="000204E4" w:rsidP="005828B9">
      <w:pPr>
        <w:pStyle w:val="ListParagraph"/>
        <w:spacing w:after="0"/>
        <w:jc w:val="center"/>
      </w:pPr>
      <w:r w:rsidRPr="000204E4">
        <w:rPr>
          <w:noProof/>
        </w:rPr>
        <w:drawing>
          <wp:inline distT="0" distB="0" distL="0" distR="0" wp14:anchorId="6F5A4564" wp14:editId="4EE6AA27">
            <wp:extent cx="5812790" cy="1603999"/>
            <wp:effectExtent l="19050" t="19050" r="16510" b="15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01" t="2998" r="19844" b="60950"/>
                    <a:stretch/>
                  </pic:blipFill>
                  <pic:spPr bwMode="auto">
                    <a:xfrm>
                      <a:off x="0" y="0"/>
                      <a:ext cx="5812827" cy="16040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E003F0" w14:textId="69000F99" w:rsidR="000D2950" w:rsidRPr="005828B9" w:rsidRDefault="000D2950" w:rsidP="009767BE">
      <w:pPr>
        <w:pStyle w:val="Caption"/>
        <w:spacing w:after="0"/>
        <w:ind w:left="720"/>
        <w:jc w:val="center"/>
        <w:rPr>
          <w:sz w:val="22"/>
          <w:szCs w:val="22"/>
        </w:rPr>
      </w:pPr>
      <w:bookmarkStart w:id="205" w:name="_Hlk515837062"/>
      <w:r w:rsidRPr="005828B9">
        <w:rPr>
          <w:sz w:val="22"/>
          <w:szCs w:val="22"/>
        </w:rPr>
        <w:t xml:space="preserve">Figure 27.  </w:t>
      </w:r>
      <w:r w:rsidRPr="005828B9">
        <w:rPr>
          <w:b w:val="0"/>
          <w:sz w:val="22"/>
          <w:szCs w:val="22"/>
        </w:rPr>
        <w:t xml:space="preserve">Adding </w:t>
      </w:r>
      <w:proofErr w:type="spellStart"/>
      <w:r w:rsidRPr="005828B9">
        <w:rPr>
          <w:b w:val="0"/>
          <w:sz w:val="22"/>
          <w:szCs w:val="22"/>
        </w:rPr>
        <w:t>basemap</w:t>
      </w:r>
      <w:proofErr w:type="spellEnd"/>
      <w:r w:rsidRPr="005828B9">
        <w:rPr>
          <w:b w:val="0"/>
          <w:sz w:val="22"/>
          <w:szCs w:val="22"/>
        </w:rPr>
        <w:t xml:space="preserve"> data to the workspace.</w:t>
      </w:r>
    </w:p>
    <w:bookmarkEnd w:id="205"/>
    <w:p w14:paraId="4586AC4C" w14:textId="77777777" w:rsidR="000D2950" w:rsidRDefault="000D2950" w:rsidP="000D2950">
      <w:pPr>
        <w:pStyle w:val="ListParagraph"/>
        <w:jc w:val="center"/>
      </w:pPr>
    </w:p>
    <w:p w14:paraId="193161CA" w14:textId="46DFEB42" w:rsidR="000204E4" w:rsidRDefault="000204E4" w:rsidP="005828B9">
      <w:pPr>
        <w:pStyle w:val="ListParagraph"/>
        <w:spacing w:after="0"/>
        <w:jc w:val="center"/>
      </w:pPr>
      <w:r w:rsidRPr="000204E4">
        <w:rPr>
          <w:noProof/>
        </w:rPr>
        <w:drawing>
          <wp:inline distT="0" distB="0" distL="0" distR="0" wp14:anchorId="25323E05" wp14:editId="1F9183ED">
            <wp:extent cx="4381500" cy="3672840"/>
            <wp:effectExtent l="19050" t="19050" r="19050" b="228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972"/>
                    <a:stretch/>
                  </pic:blipFill>
                  <pic:spPr bwMode="auto">
                    <a:xfrm>
                      <a:off x="0" y="0"/>
                      <a:ext cx="4381500" cy="36728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5126EF" w14:textId="4813126C" w:rsidR="000D2950" w:rsidRPr="005828B9" w:rsidRDefault="000D2950" w:rsidP="005828B9">
      <w:pPr>
        <w:pStyle w:val="Caption"/>
        <w:ind w:left="720"/>
        <w:jc w:val="center"/>
        <w:rPr>
          <w:sz w:val="22"/>
          <w:szCs w:val="22"/>
        </w:rPr>
      </w:pPr>
      <w:r w:rsidRPr="005828B9">
        <w:rPr>
          <w:sz w:val="22"/>
          <w:szCs w:val="22"/>
        </w:rPr>
        <w:t xml:space="preserve">Figure 28.  </w:t>
      </w:r>
      <w:r w:rsidRPr="005828B9">
        <w:rPr>
          <w:b w:val="0"/>
          <w:sz w:val="22"/>
          <w:szCs w:val="22"/>
        </w:rPr>
        <w:t>Adding imagery to the workspace</w:t>
      </w:r>
      <w:r w:rsidR="005828B9" w:rsidRPr="005828B9">
        <w:rPr>
          <w:b w:val="0"/>
          <w:sz w:val="22"/>
          <w:szCs w:val="22"/>
        </w:rPr>
        <w:t xml:space="preserve"> as a </w:t>
      </w:r>
      <w:proofErr w:type="spellStart"/>
      <w:r w:rsidR="005828B9" w:rsidRPr="005828B9">
        <w:rPr>
          <w:b w:val="0"/>
          <w:sz w:val="22"/>
          <w:szCs w:val="22"/>
        </w:rPr>
        <w:t>basemap</w:t>
      </w:r>
      <w:proofErr w:type="spellEnd"/>
      <w:r w:rsidRPr="005828B9">
        <w:rPr>
          <w:b w:val="0"/>
          <w:sz w:val="22"/>
          <w:szCs w:val="22"/>
        </w:rPr>
        <w:t>.</w:t>
      </w:r>
      <w:r w:rsidR="005828B9">
        <w:rPr>
          <w:b w:val="0"/>
          <w:sz w:val="22"/>
          <w:szCs w:val="22"/>
        </w:rPr>
        <w:br/>
      </w:r>
    </w:p>
    <w:p w14:paraId="16815256" w14:textId="5FA7A9AC" w:rsidR="003D1565" w:rsidRPr="005828B9" w:rsidRDefault="005828B9" w:rsidP="000204E4">
      <w:pPr>
        <w:pStyle w:val="ListParagraph"/>
        <w:numPr>
          <w:ilvl w:val="0"/>
          <w:numId w:val="11"/>
        </w:numPr>
        <w:rPr>
          <w:rFonts w:asciiTheme="majorHAnsi" w:eastAsiaTheme="majorEastAsia" w:hAnsiTheme="majorHAnsi" w:cstheme="majorBidi"/>
          <w:b/>
          <w:bCs/>
          <w:color w:val="365F91" w:themeColor="accent1" w:themeShade="BF"/>
          <w:sz w:val="28"/>
          <w:szCs w:val="28"/>
        </w:rPr>
      </w:pPr>
      <w:r w:rsidRPr="009767BE">
        <w:rPr>
          <w:sz w:val="24"/>
        </w:rPr>
        <w:t>E</w:t>
      </w:r>
      <w:r w:rsidR="00550C24" w:rsidRPr="009767BE">
        <w:rPr>
          <w:sz w:val="24"/>
        </w:rPr>
        <w:t>xam</w:t>
      </w:r>
      <w:r w:rsidRPr="009767BE">
        <w:rPr>
          <w:sz w:val="24"/>
        </w:rPr>
        <w:t>ine the</w:t>
      </w:r>
      <w:r w:rsidR="00550C24" w:rsidRPr="009767BE">
        <w:rPr>
          <w:sz w:val="24"/>
        </w:rPr>
        <w:t xml:space="preserve"> faintly draw</w:t>
      </w:r>
      <w:r w:rsidRPr="009767BE">
        <w:rPr>
          <w:sz w:val="24"/>
        </w:rPr>
        <w:t>n</w:t>
      </w:r>
      <w:r w:rsidR="00550C24" w:rsidRPr="009767BE">
        <w:rPr>
          <w:sz w:val="24"/>
        </w:rPr>
        <w:t xml:space="preserve"> stream</w:t>
      </w:r>
      <w:r w:rsidRPr="009767BE">
        <w:rPr>
          <w:sz w:val="24"/>
        </w:rPr>
        <w:t xml:space="preserve"> </w:t>
      </w:r>
      <w:r w:rsidR="00550C24" w:rsidRPr="009767BE">
        <w:rPr>
          <w:sz w:val="24"/>
        </w:rPr>
        <w:t>lines</w:t>
      </w:r>
      <w:r w:rsidRPr="009767BE">
        <w:rPr>
          <w:sz w:val="24"/>
        </w:rPr>
        <w:t xml:space="preserve"> in the Flow Accumulation raster</w:t>
      </w:r>
      <w:r w:rsidR="00550C24" w:rsidRPr="009767BE">
        <w:rPr>
          <w:sz w:val="24"/>
        </w:rPr>
        <w:t>.</w:t>
      </w:r>
      <w:r w:rsidRPr="009767BE">
        <w:rPr>
          <w:sz w:val="24"/>
        </w:rPr>
        <w:t xml:space="preserve">  T</w:t>
      </w:r>
      <w:r w:rsidR="000204E4" w:rsidRPr="009767BE">
        <w:rPr>
          <w:sz w:val="24"/>
        </w:rPr>
        <w:t>hen</w:t>
      </w:r>
      <w:r w:rsidRPr="009767BE">
        <w:rPr>
          <w:sz w:val="24"/>
        </w:rPr>
        <w:t>,</w:t>
      </w:r>
      <w:r w:rsidR="000204E4" w:rsidRPr="009767BE">
        <w:rPr>
          <w:sz w:val="24"/>
        </w:rPr>
        <w:t xml:space="preserve"> flip to the imagery </w:t>
      </w:r>
      <w:proofErr w:type="spellStart"/>
      <w:r w:rsidR="000204E4" w:rsidRPr="009767BE">
        <w:rPr>
          <w:sz w:val="24"/>
        </w:rPr>
        <w:t>basemap</w:t>
      </w:r>
      <w:proofErr w:type="spellEnd"/>
      <w:r w:rsidR="000204E4" w:rsidRPr="009767BE">
        <w:rPr>
          <w:sz w:val="24"/>
        </w:rPr>
        <w:t xml:space="preserve"> by unchecking the </w:t>
      </w:r>
      <w:r w:rsidRPr="009767BE">
        <w:rPr>
          <w:sz w:val="24"/>
        </w:rPr>
        <w:t>Flow Accumulation raster in the</w:t>
      </w:r>
      <w:r w:rsidR="000204E4" w:rsidRPr="009767BE">
        <w:rPr>
          <w:sz w:val="24"/>
        </w:rPr>
        <w:t xml:space="preserve"> </w:t>
      </w:r>
      <w:r w:rsidR="000204E4" w:rsidRPr="00EE2C18">
        <w:rPr>
          <w:i/>
          <w:sz w:val="24"/>
        </w:rPr>
        <w:t>Table of Contents</w:t>
      </w:r>
      <w:r w:rsidR="000204E4" w:rsidRPr="009767BE">
        <w:rPr>
          <w:sz w:val="24"/>
        </w:rPr>
        <w:t>.</w:t>
      </w:r>
      <w:r w:rsidRPr="009767BE">
        <w:rPr>
          <w:sz w:val="24"/>
        </w:rPr>
        <w:t xml:space="preserve"> </w:t>
      </w:r>
      <w:r w:rsidR="000204E4" w:rsidRPr="009767BE">
        <w:rPr>
          <w:sz w:val="24"/>
        </w:rPr>
        <w:t xml:space="preserve"> If the faint lines are not streams, </w:t>
      </w:r>
      <w:r w:rsidR="00E843F5">
        <w:rPr>
          <w:sz w:val="24"/>
        </w:rPr>
        <w:t xml:space="preserve">take </w:t>
      </w:r>
      <w:r w:rsidRPr="009767BE">
        <w:rPr>
          <w:sz w:val="24"/>
        </w:rPr>
        <w:t>note</w:t>
      </w:r>
      <w:r w:rsidR="00550C24" w:rsidRPr="009767BE">
        <w:rPr>
          <w:sz w:val="24"/>
        </w:rPr>
        <w:t xml:space="preserve"> </w:t>
      </w:r>
      <w:r w:rsidR="00E843F5">
        <w:rPr>
          <w:sz w:val="24"/>
        </w:rPr>
        <w:t xml:space="preserve">of </w:t>
      </w:r>
      <w:r w:rsidR="00550C24" w:rsidRPr="009767BE">
        <w:rPr>
          <w:sz w:val="24"/>
        </w:rPr>
        <w:t xml:space="preserve">the cell values of these cells </w:t>
      </w:r>
      <w:r w:rsidRPr="009767BE">
        <w:rPr>
          <w:sz w:val="24"/>
        </w:rPr>
        <w:t xml:space="preserve">with </w:t>
      </w:r>
      <w:r w:rsidR="003D1565" w:rsidRPr="009767BE">
        <w:rPr>
          <w:sz w:val="24"/>
        </w:rPr>
        <w:t xml:space="preserve">the identify tool (step </w:t>
      </w:r>
      <w:r w:rsidR="00EE2C18">
        <w:rPr>
          <w:sz w:val="24"/>
        </w:rPr>
        <w:t>6</w:t>
      </w:r>
      <w:r w:rsidRPr="009767BE">
        <w:rPr>
          <w:sz w:val="24"/>
        </w:rPr>
        <w:t>)</w:t>
      </w:r>
      <w:r w:rsidR="00550C24" w:rsidRPr="009767BE">
        <w:rPr>
          <w:sz w:val="24"/>
        </w:rPr>
        <w:t>.</w:t>
      </w:r>
      <w:r>
        <w:br/>
      </w:r>
      <w:r w:rsidR="000204E4">
        <w:t xml:space="preserve"> </w:t>
      </w:r>
    </w:p>
    <w:p w14:paraId="7A405972" w14:textId="593F4827" w:rsidR="000204E4" w:rsidRPr="00F70A56" w:rsidRDefault="005828B9" w:rsidP="000204E4">
      <w:pPr>
        <w:pStyle w:val="ListParagraph"/>
        <w:numPr>
          <w:ilvl w:val="0"/>
          <w:numId w:val="11"/>
        </w:numPr>
        <w:rPr>
          <w:rFonts w:asciiTheme="majorHAnsi" w:eastAsiaTheme="majorEastAsia" w:hAnsiTheme="majorHAnsi" w:cstheme="majorBidi"/>
          <w:b/>
          <w:bCs/>
          <w:color w:val="365F91" w:themeColor="accent1" w:themeShade="BF"/>
        </w:rPr>
      </w:pPr>
      <w:r w:rsidRPr="009767BE">
        <w:rPr>
          <w:sz w:val="24"/>
        </w:rPr>
        <w:lastRenderedPageBreak/>
        <w:t xml:space="preserve">When running the </w:t>
      </w:r>
      <w:r w:rsidRPr="009767BE">
        <w:rPr>
          <w:i/>
          <w:sz w:val="24"/>
        </w:rPr>
        <w:t>Make Stream Lines</w:t>
      </w:r>
      <w:r w:rsidRPr="009767BE">
        <w:rPr>
          <w:sz w:val="24"/>
        </w:rPr>
        <w:t xml:space="preserve"> tool, y</w:t>
      </w:r>
      <w:r w:rsidR="000204E4" w:rsidRPr="009767BE">
        <w:rPr>
          <w:sz w:val="24"/>
        </w:rPr>
        <w:t>ou</w:t>
      </w:r>
      <w:r w:rsidR="00A60E83" w:rsidRPr="009767BE">
        <w:rPr>
          <w:sz w:val="24"/>
        </w:rPr>
        <w:t xml:space="preserve">r </w:t>
      </w:r>
      <w:proofErr w:type="spellStart"/>
      <w:r w:rsidR="00A60E83" w:rsidRPr="009767BE">
        <w:rPr>
          <w:sz w:val="24"/>
        </w:rPr>
        <w:t>Flow_x</w:t>
      </w:r>
      <w:proofErr w:type="spellEnd"/>
      <w:r w:rsidR="00A60E83" w:rsidRPr="009767BE">
        <w:rPr>
          <w:sz w:val="24"/>
        </w:rPr>
        <w:t xml:space="preserve"> needs to</w:t>
      </w:r>
      <w:r w:rsidRPr="009767BE">
        <w:rPr>
          <w:sz w:val="24"/>
        </w:rPr>
        <w:t xml:space="preserve"> be</w:t>
      </w:r>
      <w:r w:rsidR="00A60E83" w:rsidRPr="009767BE">
        <w:rPr>
          <w:sz w:val="24"/>
        </w:rPr>
        <w:t xml:space="preserve"> </w:t>
      </w:r>
      <w:r w:rsidR="003D1565" w:rsidRPr="009767BE">
        <w:rPr>
          <w:sz w:val="24"/>
        </w:rPr>
        <w:t xml:space="preserve">just </w:t>
      </w:r>
      <w:r w:rsidR="00A60E83" w:rsidRPr="009767BE">
        <w:rPr>
          <w:sz w:val="24"/>
        </w:rPr>
        <w:t>higher</w:t>
      </w:r>
      <w:r w:rsidR="00A60E83" w:rsidRPr="009767BE">
        <w:rPr>
          <w:i/>
          <w:sz w:val="24"/>
        </w:rPr>
        <w:t xml:space="preserve"> </w:t>
      </w:r>
      <w:r w:rsidR="003D1565" w:rsidRPr="009767BE">
        <w:rPr>
          <w:sz w:val="24"/>
        </w:rPr>
        <w:t>than</w:t>
      </w:r>
      <w:r w:rsidR="000204E4" w:rsidRPr="009767BE">
        <w:rPr>
          <w:sz w:val="24"/>
        </w:rPr>
        <w:t xml:space="preserve"> the values of these false</w:t>
      </w:r>
      <w:r w:rsidR="00A60E83" w:rsidRPr="009767BE">
        <w:rPr>
          <w:sz w:val="24"/>
        </w:rPr>
        <w:t xml:space="preserve"> stream</w:t>
      </w:r>
      <w:r w:rsidRPr="009767BE">
        <w:rPr>
          <w:sz w:val="24"/>
        </w:rPr>
        <w:t>s</w:t>
      </w:r>
      <w:r w:rsidR="00A60E83" w:rsidRPr="009767BE">
        <w:rPr>
          <w:sz w:val="24"/>
        </w:rPr>
        <w:t>.</w:t>
      </w:r>
      <w:r w:rsidRPr="009767BE">
        <w:rPr>
          <w:sz w:val="24"/>
        </w:rPr>
        <w:t xml:space="preserve"> </w:t>
      </w:r>
      <w:r w:rsidR="00A60E83" w:rsidRPr="009767BE">
        <w:rPr>
          <w:sz w:val="24"/>
        </w:rPr>
        <w:t xml:space="preserve"> </w:t>
      </w:r>
      <w:r w:rsidR="00EE2C18">
        <w:rPr>
          <w:sz w:val="24"/>
        </w:rPr>
        <w:t xml:space="preserve">Repeat examination for </w:t>
      </w:r>
      <w:r w:rsidR="00A60E83" w:rsidRPr="009767BE">
        <w:rPr>
          <w:sz w:val="24"/>
        </w:rPr>
        <w:t xml:space="preserve">5 to 10 </w:t>
      </w:r>
      <w:r w:rsidR="00EE2C18">
        <w:rPr>
          <w:sz w:val="24"/>
        </w:rPr>
        <w:t xml:space="preserve">additional </w:t>
      </w:r>
      <w:r w:rsidR="00A60E83" w:rsidRPr="009767BE">
        <w:rPr>
          <w:sz w:val="24"/>
        </w:rPr>
        <w:t>faint stream</w:t>
      </w:r>
      <w:r w:rsidR="00EE2C18">
        <w:rPr>
          <w:sz w:val="24"/>
        </w:rPr>
        <w:t xml:space="preserve"> </w:t>
      </w:r>
      <w:r w:rsidR="00A60E83" w:rsidRPr="009767BE">
        <w:rPr>
          <w:sz w:val="24"/>
        </w:rPr>
        <w:t xml:space="preserve">lines. </w:t>
      </w:r>
      <w:r w:rsidRPr="009767BE">
        <w:rPr>
          <w:sz w:val="24"/>
        </w:rPr>
        <w:t xml:space="preserve"> After</w:t>
      </w:r>
      <w:r w:rsidR="00EE2C18">
        <w:rPr>
          <w:sz w:val="24"/>
        </w:rPr>
        <w:t xml:space="preserve"> which</w:t>
      </w:r>
      <w:r w:rsidRPr="009767BE">
        <w:rPr>
          <w:sz w:val="24"/>
        </w:rPr>
        <w:t>, you should</w:t>
      </w:r>
      <w:r w:rsidR="000204E4" w:rsidRPr="009767BE">
        <w:rPr>
          <w:sz w:val="24"/>
        </w:rPr>
        <w:t xml:space="preserve"> have a good idea of how high</w:t>
      </w:r>
      <w:r w:rsidR="00A60E83" w:rsidRPr="009767BE">
        <w:rPr>
          <w:sz w:val="24"/>
        </w:rPr>
        <w:t xml:space="preserve"> to set your </w:t>
      </w:r>
      <w:proofErr w:type="spellStart"/>
      <w:r w:rsidR="00A60E83" w:rsidRPr="009767BE">
        <w:rPr>
          <w:sz w:val="24"/>
        </w:rPr>
        <w:t>Flow_x</w:t>
      </w:r>
      <w:proofErr w:type="spellEnd"/>
      <w:r w:rsidR="00A60E83" w:rsidRPr="009767BE">
        <w:rPr>
          <w:sz w:val="24"/>
        </w:rPr>
        <w:t xml:space="preserve"> value.</w:t>
      </w:r>
      <w:r w:rsidRPr="009767BE">
        <w:rPr>
          <w:sz w:val="24"/>
        </w:rPr>
        <w:t xml:space="preserve"> </w:t>
      </w:r>
      <w:r w:rsidR="00A60E83" w:rsidRPr="009767BE">
        <w:rPr>
          <w:sz w:val="24"/>
        </w:rPr>
        <w:t xml:space="preserve"> Remember the idea is to set the </w:t>
      </w:r>
      <w:proofErr w:type="spellStart"/>
      <w:r w:rsidR="00A60E83" w:rsidRPr="009767BE">
        <w:rPr>
          <w:sz w:val="24"/>
        </w:rPr>
        <w:t>Flow_x</w:t>
      </w:r>
      <w:proofErr w:type="spellEnd"/>
      <w:r w:rsidR="00A60E83" w:rsidRPr="009767BE">
        <w:rPr>
          <w:sz w:val="24"/>
        </w:rPr>
        <w:t xml:space="preserve"> value just high enough so that these drainage/runoff areas are not collected. </w:t>
      </w:r>
      <w:r w:rsidRPr="009767BE">
        <w:rPr>
          <w:sz w:val="24"/>
        </w:rPr>
        <w:t xml:space="preserve"> </w:t>
      </w:r>
      <w:r w:rsidR="00A60E83" w:rsidRPr="009767BE">
        <w:rPr>
          <w:sz w:val="24"/>
        </w:rPr>
        <w:t>For example</w:t>
      </w:r>
      <w:r w:rsidR="003D1565" w:rsidRPr="009767BE">
        <w:rPr>
          <w:sz w:val="24"/>
        </w:rPr>
        <w:t>,</w:t>
      </w:r>
      <w:r w:rsidR="00A60E83" w:rsidRPr="009767BE">
        <w:rPr>
          <w:sz w:val="24"/>
        </w:rPr>
        <w:t xml:space="preserve"> if I examine 5 faint stream lines on my Flow Accumulat</w:t>
      </w:r>
      <w:r w:rsidRPr="009767BE">
        <w:rPr>
          <w:sz w:val="24"/>
        </w:rPr>
        <w:t>ion raster and I see the values</w:t>
      </w:r>
      <w:r w:rsidR="00A60E83" w:rsidRPr="009767BE">
        <w:rPr>
          <w:sz w:val="24"/>
        </w:rPr>
        <w:t xml:space="preserve"> 50,000, 52,000, 51,000, 55,000, I would set my </w:t>
      </w:r>
      <w:proofErr w:type="spellStart"/>
      <w:r w:rsidR="00A60E83" w:rsidRPr="009767BE">
        <w:rPr>
          <w:sz w:val="24"/>
        </w:rPr>
        <w:t>Flow_x</w:t>
      </w:r>
      <w:proofErr w:type="spellEnd"/>
      <w:r w:rsidR="00A60E83" w:rsidRPr="009767BE">
        <w:rPr>
          <w:sz w:val="24"/>
        </w:rPr>
        <w:t xml:space="preserve"> to</w:t>
      </w:r>
      <w:r w:rsidR="000204E4" w:rsidRPr="009767BE">
        <w:rPr>
          <w:sz w:val="24"/>
        </w:rPr>
        <w:t xml:space="preserve"> about</w:t>
      </w:r>
      <w:r w:rsidR="00A60E83" w:rsidRPr="009767BE">
        <w:rPr>
          <w:sz w:val="24"/>
        </w:rPr>
        <w:t xml:space="preserve"> 56,000. </w:t>
      </w:r>
      <w:r w:rsidRPr="009767BE">
        <w:rPr>
          <w:sz w:val="24"/>
        </w:rPr>
        <w:t xml:space="preserve"> </w:t>
      </w:r>
      <w:r w:rsidR="00A60E83" w:rsidRPr="009767BE">
        <w:rPr>
          <w:sz w:val="24"/>
        </w:rPr>
        <w:t xml:space="preserve">This value </w:t>
      </w:r>
      <w:r w:rsidR="00F70A56" w:rsidRPr="009767BE">
        <w:rPr>
          <w:sz w:val="24"/>
        </w:rPr>
        <w:t>is high enough to</w:t>
      </w:r>
      <w:r w:rsidR="00A60E83" w:rsidRPr="009767BE">
        <w:rPr>
          <w:sz w:val="24"/>
        </w:rPr>
        <w:t xml:space="preserve"> prevent these faint lines from being added to the </w:t>
      </w:r>
      <w:r w:rsidR="00F70A56" w:rsidRPr="009767BE">
        <w:rPr>
          <w:sz w:val="24"/>
        </w:rPr>
        <w:t xml:space="preserve">stream network without being so </w:t>
      </w:r>
      <w:r w:rsidR="00A60E83" w:rsidRPr="009767BE">
        <w:rPr>
          <w:sz w:val="24"/>
        </w:rPr>
        <w:t>high</w:t>
      </w:r>
      <w:r w:rsidR="00F70A56" w:rsidRPr="009767BE">
        <w:rPr>
          <w:sz w:val="24"/>
        </w:rPr>
        <w:t xml:space="preserve"> that </w:t>
      </w:r>
      <w:r w:rsidR="00A60E83" w:rsidRPr="009767BE">
        <w:rPr>
          <w:sz w:val="24"/>
        </w:rPr>
        <w:t>actual streams</w:t>
      </w:r>
      <w:r w:rsidR="00F70A56" w:rsidRPr="009767BE">
        <w:rPr>
          <w:sz w:val="24"/>
        </w:rPr>
        <w:t xml:space="preserve"> are excluded</w:t>
      </w:r>
      <w:r w:rsidR="00A60E83" w:rsidRPr="009767BE">
        <w:rPr>
          <w:sz w:val="24"/>
        </w:rPr>
        <w:t xml:space="preserve"> from the stream network. </w:t>
      </w:r>
      <w:r w:rsidR="00F70A56">
        <w:br/>
      </w:r>
    </w:p>
    <w:p w14:paraId="11B47110" w14:textId="77777777" w:rsidR="007E223B" w:rsidRDefault="007E223B" w:rsidP="00F70A56">
      <w:pPr>
        <w:pStyle w:val="ListParagraph"/>
        <w:keepNext/>
        <w:spacing w:after="0"/>
      </w:pPr>
      <w:r>
        <w:rPr>
          <w:rFonts w:asciiTheme="majorHAnsi" w:eastAsiaTheme="majorEastAsia" w:hAnsiTheme="majorHAnsi" w:cstheme="majorBidi"/>
          <w:b/>
          <w:bCs/>
          <w:noProof/>
          <w:color w:val="365F91" w:themeColor="accent1" w:themeShade="BF"/>
          <w:sz w:val="28"/>
          <w:szCs w:val="28"/>
        </w:rPr>
        <w:drawing>
          <wp:inline distT="0" distB="0" distL="0" distR="0" wp14:anchorId="005BD4D9" wp14:editId="63822E3D">
            <wp:extent cx="2581193" cy="3017520"/>
            <wp:effectExtent l="19050" t="19050" r="1016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1193" cy="3017520"/>
                    </a:xfrm>
                    <a:prstGeom prst="rect">
                      <a:avLst/>
                    </a:prstGeom>
                    <a:noFill/>
                    <a:ln>
                      <a:solidFill>
                        <a:schemeClr val="tx1"/>
                      </a:solidFill>
                    </a:ln>
                  </pic:spPr>
                </pic:pic>
              </a:graphicData>
            </a:graphic>
          </wp:inline>
        </w:drawing>
      </w:r>
      <w:r>
        <w:rPr>
          <w:noProof/>
        </w:rPr>
        <w:drawing>
          <wp:inline distT="0" distB="0" distL="0" distR="0" wp14:anchorId="6FCCBBDF" wp14:editId="198A8281">
            <wp:extent cx="2676250" cy="3017520"/>
            <wp:effectExtent l="19050" t="19050" r="1016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6250" cy="3017520"/>
                    </a:xfrm>
                    <a:prstGeom prst="rect">
                      <a:avLst/>
                    </a:prstGeom>
                    <a:noFill/>
                    <a:ln>
                      <a:solidFill>
                        <a:schemeClr val="tx1"/>
                      </a:solidFill>
                    </a:ln>
                  </pic:spPr>
                </pic:pic>
              </a:graphicData>
            </a:graphic>
          </wp:inline>
        </w:drawing>
      </w:r>
    </w:p>
    <w:p w14:paraId="1CBF5B66" w14:textId="4564ADA2" w:rsidR="007E223B" w:rsidRPr="00F70A56" w:rsidRDefault="007E223B" w:rsidP="00F70A56">
      <w:pPr>
        <w:pStyle w:val="Caption"/>
        <w:jc w:val="center"/>
        <w:rPr>
          <w:sz w:val="22"/>
          <w:szCs w:val="22"/>
        </w:rPr>
      </w:pPr>
      <w:r w:rsidRPr="00F70A56">
        <w:rPr>
          <w:sz w:val="22"/>
          <w:szCs w:val="22"/>
        </w:rPr>
        <w:t>Figure</w:t>
      </w:r>
      <w:r w:rsidR="00D90639">
        <w:rPr>
          <w:sz w:val="22"/>
          <w:szCs w:val="22"/>
        </w:rPr>
        <w:t xml:space="preserve"> 29</w:t>
      </w:r>
      <w:r w:rsidR="00F70A56" w:rsidRPr="00F70A56">
        <w:rPr>
          <w:noProof/>
          <w:sz w:val="22"/>
          <w:szCs w:val="22"/>
        </w:rPr>
        <w:t xml:space="preserve">.  </w:t>
      </w:r>
      <w:r w:rsidR="00F70A56" w:rsidRPr="00F70A56">
        <w:rPr>
          <w:b w:val="0"/>
          <w:noProof/>
          <w:sz w:val="22"/>
          <w:szCs w:val="22"/>
        </w:rPr>
        <w:t xml:space="preserve">An example of a false stream in the Flow Accumulation </w:t>
      </w:r>
      <w:r w:rsidR="00F70A56">
        <w:rPr>
          <w:b w:val="0"/>
          <w:noProof/>
          <w:sz w:val="22"/>
          <w:szCs w:val="22"/>
        </w:rPr>
        <w:t>compared to</w:t>
      </w:r>
      <w:r w:rsidR="00F70A56" w:rsidRPr="00F70A56">
        <w:rPr>
          <w:b w:val="0"/>
          <w:sz w:val="22"/>
          <w:szCs w:val="22"/>
        </w:rPr>
        <w:t xml:space="preserve"> imagery</w:t>
      </w:r>
      <w:r w:rsidR="00F70A56">
        <w:rPr>
          <w:b w:val="0"/>
          <w:sz w:val="22"/>
          <w:szCs w:val="22"/>
        </w:rPr>
        <w:t xml:space="preserve"> confirming that</w:t>
      </w:r>
      <w:r w:rsidR="00F70A56" w:rsidRPr="00F70A56">
        <w:rPr>
          <w:b w:val="0"/>
          <w:sz w:val="22"/>
          <w:szCs w:val="22"/>
        </w:rPr>
        <w:t xml:space="preserve"> the line does not represent an actual stream.</w:t>
      </w:r>
    </w:p>
    <w:p w14:paraId="74221C03" w14:textId="77777777" w:rsidR="00A60E83" w:rsidRDefault="00A60E83" w:rsidP="00A60E83">
      <w:pPr>
        <w:pStyle w:val="ListParagraph"/>
      </w:pPr>
    </w:p>
    <w:p w14:paraId="5B9995A0" w14:textId="2B69E46C" w:rsidR="00453B06" w:rsidRPr="00865283" w:rsidRDefault="00A60E83" w:rsidP="00865283">
      <w:pPr>
        <w:pStyle w:val="ListParagraph"/>
        <w:numPr>
          <w:ilvl w:val="0"/>
          <w:numId w:val="11"/>
        </w:numPr>
        <w:rPr>
          <w:rFonts w:asciiTheme="majorHAnsi" w:eastAsiaTheme="majorEastAsia" w:hAnsiTheme="majorHAnsi" w:cstheme="majorBidi"/>
          <w:b/>
          <w:bCs/>
          <w:color w:val="365F91" w:themeColor="accent1" w:themeShade="BF"/>
          <w:sz w:val="28"/>
          <w:szCs w:val="28"/>
        </w:rPr>
      </w:pPr>
      <w:r w:rsidRPr="009767BE">
        <w:rPr>
          <w:sz w:val="24"/>
        </w:rPr>
        <w:t xml:space="preserve">Run the </w:t>
      </w:r>
      <w:r w:rsidRPr="009767BE">
        <w:rPr>
          <w:i/>
          <w:sz w:val="24"/>
        </w:rPr>
        <w:t>Make Stream Lines</w:t>
      </w:r>
      <w:r w:rsidRPr="009767BE">
        <w:rPr>
          <w:sz w:val="24"/>
        </w:rPr>
        <w:t xml:space="preserve"> tool. </w:t>
      </w:r>
      <w:r w:rsidR="00F70A56" w:rsidRPr="009767BE">
        <w:rPr>
          <w:sz w:val="24"/>
        </w:rPr>
        <w:t xml:space="preserve"> Compare</w:t>
      </w:r>
      <w:r w:rsidR="00111225" w:rsidRPr="009767BE">
        <w:rPr>
          <w:sz w:val="24"/>
        </w:rPr>
        <w:t xml:space="preserve"> your output stream</w:t>
      </w:r>
      <w:r w:rsidR="00F70A56" w:rsidRPr="009767BE">
        <w:rPr>
          <w:sz w:val="24"/>
        </w:rPr>
        <w:t xml:space="preserve"> </w:t>
      </w:r>
      <w:r w:rsidR="00111225" w:rsidRPr="009767BE">
        <w:rPr>
          <w:sz w:val="24"/>
        </w:rPr>
        <w:t xml:space="preserve">lines </w:t>
      </w:r>
      <w:r w:rsidR="00F70A56" w:rsidRPr="009767BE">
        <w:rPr>
          <w:sz w:val="24"/>
        </w:rPr>
        <w:t>to</w:t>
      </w:r>
      <w:r w:rsidR="00111225" w:rsidRPr="009767BE">
        <w:rPr>
          <w:sz w:val="24"/>
        </w:rPr>
        <w:t xml:space="preserve"> the imagery</w:t>
      </w:r>
      <w:r w:rsidRPr="009767BE">
        <w:rPr>
          <w:sz w:val="24"/>
        </w:rPr>
        <w:t xml:space="preserve"> </w:t>
      </w:r>
      <w:proofErr w:type="spellStart"/>
      <w:r w:rsidRPr="009767BE">
        <w:rPr>
          <w:sz w:val="24"/>
        </w:rPr>
        <w:t>basemap</w:t>
      </w:r>
      <w:proofErr w:type="spellEnd"/>
      <w:r w:rsidRPr="009767BE">
        <w:rPr>
          <w:sz w:val="24"/>
        </w:rPr>
        <w:t xml:space="preserve">. </w:t>
      </w:r>
      <w:r w:rsidR="00F70A56" w:rsidRPr="009767BE">
        <w:rPr>
          <w:sz w:val="24"/>
        </w:rPr>
        <w:t xml:space="preserve"> Make sure there are</w:t>
      </w:r>
      <w:r w:rsidRPr="009767BE">
        <w:rPr>
          <w:sz w:val="24"/>
        </w:rPr>
        <w:t xml:space="preserve"> no streams</w:t>
      </w:r>
      <w:r w:rsidR="00F70A56" w:rsidRPr="009767BE">
        <w:rPr>
          <w:sz w:val="24"/>
        </w:rPr>
        <w:t xml:space="preserve"> lines</w:t>
      </w:r>
      <w:r w:rsidRPr="009767BE">
        <w:rPr>
          <w:sz w:val="24"/>
        </w:rPr>
        <w:t xml:space="preserve"> where there are no streams. </w:t>
      </w:r>
      <w:r w:rsidR="00F70A56" w:rsidRPr="009767BE">
        <w:rPr>
          <w:sz w:val="24"/>
        </w:rPr>
        <w:t xml:space="preserve"> </w:t>
      </w:r>
      <w:r w:rsidRPr="009767BE">
        <w:rPr>
          <w:sz w:val="24"/>
        </w:rPr>
        <w:t xml:space="preserve">If your </w:t>
      </w:r>
      <w:proofErr w:type="spellStart"/>
      <w:r w:rsidRPr="009767BE">
        <w:rPr>
          <w:sz w:val="24"/>
        </w:rPr>
        <w:t>Flow_x</w:t>
      </w:r>
      <w:proofErr w:type="spellEnd"/>
      <w:r w:rsidRPr="009767BE">
        <w:rPr>
          <w:sz w:val="24"/>
        </w:rPr>
        <w:t xml:space="preserve"> was too low or </w:t>
      </w:r>
      <w:r w:rsidR="00F70A56" w:rsidRPr="009767BE">
        <w:rPr>
          <w:sz w:val="24"/>
        </w:rPr>
        <w:t>t</w:t>
      </w:r>
      <w:r w:rsidR="00EE2C18">
        <w:rPr>
          <w:sz w:val="24"/>
        </w:rPr>
        <w:t>oo high, simply rerun the tool.  A</w:t>
      </w:r>
      <w:r w:rsidRPr="009767BE">
        <w:rPr>
          <w:sz w:val="24"/>
        </w:rPr>
        <w:t xml:space="preserve">djust the </w:t>
      </w:r>
      <w:proofErr w:type="spellStart"/>
      <w:r w:rsidRPr="009767BE">
        <w:rPr>
          <w:sz w:val="24"/>
        </w:rPr>
        <w:t>Flow_x</w:t>
      </w:r>
      <w:proofErr w:type="spellEnd"/>
      <w:r w:rsidRPr="009767BE">
        <w:rPr>
          <w:sz w:val="24"/>
        </w:rPr>
        <w:t xml:space="preserve"> accordingly. </w:t>
      </w:r>
      <w:r w:rsidR="00453B06">
        <w:br w:type="page"/>
      </w:r>
    </w:p>
    <w:p w14:paraId="2E0E02C1" w14:textId="77777777" w:rsidR="00187FC0" w:rsidRPr="00D045D0" w:rsidRDefault="00187FC0" w:rsidP="00187FC0">
      <w:pPr>
        <w:pStyle w:val="Heading1"/>
      </w:pPr>
      <w:bookmarkStart w:id="206" w:name="_Hlk518300269"/>
      <w:commentRangeStart w:id="207"/>
      <w:r>
        <w:lastRenderedPageBreak/>
        <w:t xml:space="preserve">A Note </w:t>
      </w:r>
      <w:r w:rsidR="009E2257">
        <w:t xml:space="preserve">About Errors </w:t>
      </w:r>
      <w:r w:rsidR="006C46C8">
        <w:t>U</w:t>
      </w:r>
      <w:r w:rsidR="009E2257">
        <w:t xml:space="preserve">sing </w:t>
      </w:r>
      <w:r w:rsidR="00C669FA">
        <w:t>Make Stream Lines</w:t>
      </w:r>
      <w:bookmarkEnd w:id="196"/>
      <w:commentRangeEnd w:id="207"/>
      <w:r w:rsidR="00193F8B">
        <w:rPr>
          <w:rStyle w:val="CommentReference"/>
          <w:rFonts w:asciiTheme="minorHAnsi" w:eastAsiaTheme="minorHAnsi" w:hAnsiTheme="minorHAnsi" w:cstheme="minorBidi"/>
          <w:b w:val="0"/>
          <w:bCs w:val="0"/>
          <w:color w:val="auto"/>
        </w:rPr>
        <w:commentReference w:id="207"/>
      </w:r>
    </w:p>
    <w:p w14:paraId="6A8C619B" w14:textId="527FDA30" w:rsidR="00941E68" w:rsidRDefault="004D490A" w:rsidP="00877ECE">
      <w:pPr>
        <w:pStyle w:val="Heading3"/>
        <w:rPr>
          <w:rFonts w:asciiTheme="minorHAnsi" w:hAnsiTheme="minorHAnsi" w:cstheme="minorHAnsi"/>
          <w:b w:val="0"/>
          <w:color w:val="auto"/>
          <w:sz w:val="24"/>
        </w:rPr>
      </w:pPr>
      <w:r>
        <w:rPr>
          <w:rFonts w:asciiTheme="minorHAnsi" w:hAnsiTheme="minorHAnsi" w:cstheme="minorHAnsi"/>
          <w:b w:val="0"/>
          <w:color w:val="auto"/>
          <w:sz w:val="24"/>
        </w:rPr>
        <w:t>When comparing the output against a</w:t>
      </w:r>
      <w:r w:rsidRPr="00941E68">
        <w:rPr>
          <w:rFonts w:asciiTheme="minorHAnsi" w:hAnsiTheme="minorHAnsi" w:cstheme="minorHAnsi"/>
          <w:b w:val="0"/>
          <w:color w:val="auto"/>
          <w:sz w:val="24"/>
        </w:rPr>
        <w:t xml:space="preserve"> </w:t>
      </w:r>
      <w:proofErr w:type="spellStart"/>
      <w:r w:rsidRPr="00941E68">
        <w:rPr>
          <w:rFonts w:asciiTheme="minorHAnsi" w:hAnsiTheme="minorHAnsi" w:cstheme="minorHAnsi"/>
          <w:b w:val="0"/>
          <w:color w:val="auto"/>
          <w:sz w:val="24"/>
        </w:rPr>
        <w:t>Hillshade</w:t>
      </w:r>
      <w:proofErr w:type="spellEnd"/>
      <w:r w:rsidRPr="00941E68">
        <w:rPr>
          <w:rFonts w:asciiTheme="minorHAnsi" w:hAnsiTheme="minorHAnsi" w:cstheme="minorHAnsi"/>
          <w:b w:val="0"/>
          <w:color w:val="auto"/>
          <w:sz w:val="24"/>
        </w:rPr>
        <w:t xml:space="preserve"> or DEM</w:t>
      </w:r>
      <w:r>
        <w:rPr>
          <w:rFonts w:asciiTheme="minorHAnsi" w:hAnsiTheme="minorHAnsi" w:cstheme="minorHAnsi"/>
          <w:b w:val="0"/>
          <w:color w:val="auto"/>
          <w:sz w:val="24"/>
        </w:rPr>
        <w:t>, y</w:t>
      </w:r>
      <w:r w:rsidR="00E91833" w:rsidRPr="00941E68">
        <w:rPr>
          <w:rFonts w:asciiTheme="minorHAnsi" w:hAnsiTheme="minorHAnsi" w:cstheme="minorHAnsi"/>
          <w:b w:val="0"/>
          <w:color w:val="auto"/>
          <w:sz w:val="24"/>
        </w:rPr>
        <w:t>ou will notice that</w:t>
      </w:r>
      <w:r w:rsidR="00187FC0" w:rsidRPr="00941E68">
        <w:rPr>
          <w:rFonts w:asciiTheme="minorHAnsi" w:hAnsiTheme="minorHAnsi" w:cstheme="minorHAnsi"/>
          <w:b w:val="0"/>
          <w:color w:val="auto"/>
          <w:sz w:val="24"/>
        </w:rPr>
        <w:t xml:space="preserve"> most of the stream lin</w:t>
      </w:r>
      <w:r>
        <w:rPr>
          <w:rFonts w:asciiTheme="minorHAnsi" w:hAnsiTheme="minorHAnsi" w:cstheme="minorHAnsi"/>
          <w:b w:val="0"/>
          <w:color w:val="auto"/>
          <w:sz w:val="24"/>
        </w:rPr>
        <w:t xml:space="preserve">es created by the </w:t>
      </w:r>
      <w:r w:rsidRPr="00056201">
        <w:rPr>
          <w:rFonts w:asciiTheme="minorHAnsi" w:hAnsiTheme="minorHAnsi" w:cstheme="minorHAnsi"/>
          <w:b w:val="0"/>
          <w:i/>
          <w:color w:val="auto"/>
          <w:sz w:val="24"/>
        </w:rPr>
        <w:t>Make Stream L</w:t>
      </w:r>
      <w:r w:rsidR="00EF2254" w:rsidRPr="00056201">
        <w:rPr>
          <w:rFonts w:asciiTheme="minorHAnsi" w:hAnsiTheme="minorHAnsi" w:cstheme="minorHAnsi"/>
          <w:b w:val="0"/>
          <w:i/>
          <w:color w:val="auto"/>
          <w:sz w:val="24"/>
        </w:rPr>
        <w:t>ines</w:t>
      </w:r>
      <w:r w:rsidR="00187FC0" w:rsidRPr="00941E68">
        <w:rPr>
          <w:rFonts w:asciiTheme="minorHAnsi" w:hAnsiTheme="minorHAnsi" w:cstheme="minorHAnsi"/>
          <w:b w:val="0"/>
          <w:color w:val="auto"/>
          <w:sz w:val="24"/>
        </w:rPr>
        <w:t xml:space="preserve"> tool </w:t>
      </w:r>
      <w:r w:rsidR="00130555">
        <w:rPr>
          <w:rFonts w:asciiTheme="minorHAnsi" w:hAnsiTheme="minorHAnsi" w:cstheme="minorHAnsi"/>
          <w:b w:val="0"/>
          <w:color w:val="auto"/>
          <w:sz w:val="24"/>
        </w:rPr>
        <w:t>will match</w:t>
      </w:r>
      <w:r>
        <w:rPr>
          <w:rFonts w:asciiTheme="minorHAnsi" w:hAnsiTheme="minorHAnsi" w:cstheme="minorHAnsi"/>
          <w:b w:val="0"/>
          <w:color w:val="auto"/>
          <w:sz w:val="24"/>
        </w:rPr>
        <w:t xml:space="preserve"> up</w:t>
      </w:r>
      <w:r w:rsidR="00187FC0" w:rsidRPr="00941E68">
        <w:rPr>
          <w:rFonts w:asciiTheme="minorHAnsi" w:hAnsiTheme="minorHAnsi" w:cstheme="minorHAnsi"/>
          <w:b w:val="0"/>
          <w:color w:val="auto"/>
          <w:sz w:val="24"/>
        </w:rPr>
        <w:t xml:space="preserve"> with </w:t>
      </w:r>
      <w:r>
        <w:rPr>
          <w:rFonts w:asciiTheme="minorHAnsi" w:hAnsiTheme="minorHAnsi" w:cstheme="minorHAnsi"/>
          <w:b w:val="0"/>
          <w:color w:val="auto"/>
          <w:sz w:val="24"/>
        </w:rPr>
        <w:t>areas appearing to be stream beds</w:t>
      </w:r>
      <w:r w:rsidR="00187FC0" w:rsidRPr="00941E68">
        <w:rPr>
          <w:rFonts w:asciiTheme="minorHAnsi" w:hAnsiTheme="minorHAnsi" w:cstheme="minorHAnsi"/>
          <w:b w:val="0"/>
          <w:color w:val="auto"/>
          <w:sz w:val="24"/>
        </w:rPr>
        <w:t xml:space="preserve">. </w:t>
      </w:r>
      <w:r>
        <w:rPr>
          <w:rFonts w:asciiTheme="minorHAnsi" w:hAnsiTheme="minorHAnsi" w:cstheme="minorHAnsi"/>
          <w:b w:val="0"/>
          <w:color w:val="auto"/>
          <w:sz w:val="24"/>
        </w:rPr>
        <w:t xml:space="preserve"> </w:t>
      </w:r>
      <w:r w:rsidR="00187FC0" w:rsidRPr="00941E68">
        <w:rPr>
          <w:rFonts w:asciiTheme="minorHAnsi" w:hAnsiTheme="minorHAnsi" w:cstheme="minorHAnsi"/>
          <w:b w:val="0"/>
          <w:color w:val="auto"/>
          <w:sz w:val="24"/>
        </w:rPr>
        <w:t xml:space="preserve">However, </w:t>
      </w:r>
      <w:r>
        <w:rPr>
          <w:rFonts w:asciiTheme="minorHAnsi" w:hAnsiTheme="minorHAnsi" w:cstheme="minorHAnsi"/>
          <w:b w:val="0"/>
          <w:color w:val="auto"/>
          <w:sz w:val="24"/>
        </w:rPr>
        <w:t>you may</w:t>
      </w:r>
      <w:r w:rsidR="00187FC0" w:rsidRPr="00941E68">
        <w:rPr>
          <w:rFonts w:asciiTheme="minorHAnsi" w:hAnsiTheme="minorHAnsi" w:cstheme="minorHAnsi"/>
          <w:b w:val="0"/>
          <w:color w:val="auto"/>
          <w:sz w:val="24"/>
        </w:rPr>
        <w:t xml:space="preserve"> also notice</w:t>
      </w:r>
      <w:r>
        <w:rPr>
          <w:rFonts w:asciiTheme="minorHAnsi" w:hAnsiTheme="minorHAnsi" w:cstheme="minorHAnsi"/>
          <w:b w:val="0"/>
          <w:color w:val="auto"/>
          <w:sz w:val="24"/>
        </w:rPr>
        <w:t xml:space="preserve"> </w:t>
      </w:r>
      <w:r w:rsidR="009767BE">
        <w:rPr>
          <w:rFonts w:asciiTheme="minorHAnsi" w:hAnsiTheme="minorHAnsi" w:cstheme="minorHAnsi"/>
          <w:b w:val="0"/>
          <w:color w:val="auto"/>
          <w:sz w:val="24"/>
        </w:rPr>
        <w:t xml:space="preserve">that </w:t>
      </w:r>
      <w:r w:rsidR="000B6891" w:rsidRPr="00941E68">
        <w:rPr>
          <w:rFonts w:asciiTheme="minorHAnsi" w:hAnsiTheme="minorHAnsi" w:cstheme="minorHAnsi"/>
          <w:b w:val="0"/>
          <w:color w:val="auto"/>
          <w:sz w:val="24"/>
        </w:rPr>
        <w:t>some</w:t>
      </w:r>
      <w:r w:rsidR="009767BE">
        <w:rPr>
          <w:rFonts w:asciiTheme="minorHAnsi" w:hAnsiTheme="minorHAnsi" w:cstheme="minorHAnsi"/>
          <w:b w:val="0"/>
          <w:color w:val="auto"/>
          <w:sz w:val="24"/>
        </w:rPr>
        <w:t xml:space="preserve"> lines</w:t>
      </w:r>
      <w:r>
        <w:rPr>
          <w:rFonts w:asciiTheme="minorHAnsi" w:hAnsiTheme="minorHAnsi" w:cstheme="minorHAnsi"/>
          <w:b w:val="0"/>
          <w:color w:val="auto"/>
          <w:sz w:val="24"/>
        </w:rPr>
        <w:t xml:space="preserve"> </w:t>
      </w:r>
      <w:r w:rsidR="009767BE">
        <w:rPr>
          <w:rFonts w:asciiTheme="minorHAnsi" w:hAnsiTheme="minorHAnsi" w:cstheme="minorHAnsi"/>
          <w:b w:val="0"/>
          <w:color w:val="auto"/>
          <w:sz w:val="24"/>
        </w:rPr>
        <w:t>diverge</w:t>
      </w:r>
      <w:r w:rsidR="00187FC0" w:rsidRPr="00941E68">
        <w:rPr>
          <w:rFonts w:asciiTheme="minorHAnsi" w:hAnsiTheme="minorHAnsi" w:cstheme="minorHAnsi"/>
          <w:b w:val="0"/>
          <w:color w:val="auto"/>
          <w:sz w:val="24"/>
        </w:rPr>
        <w:t xml:space="preserve"> slightly from the </w:t>
      </w:r>
      <w:r>
        <w:rPr>
          <w:rFonts w:asciiTheme="minorHAnsi" w:hAnsiTheme="minorHAnsi" w:cstheme="minorHAnsi"/>
          <w:b w:val="0"/>
          <w:color w:val="auto"/>
          <w:sz w:val="24"/>
        </w:rPr>
        <w:t>actual stream bed</w:t>
      </w:r>
      <w:r w:rsidR="009D2173" w:rsidRPr="00941E68">
        <w:rPr>
          <w:rFonts w:asciiTheme="minorHAnsi" w:hAnsiTheme="minorHAnsi" w:cstheme="minorHAnsi"/>
          <w:b w:val="0"/>
          <w:color w:val="000000" w:themeColor="text1"/>
          <w:sz w:val="24"/>
        </w:rPr>
        <w:t xml:space="preserve"> </w:t>
      </w:r>
      <w:r w:rsidR="00924390" w:rsidRPr="00941E68">
        <w:rPr>
          <w:rFonts w:asciiTheme="minorHAnsi" w:hAnsiTheme="minorHAnsi" w:cstheme="minorHAnsi"/>
          <w:b w:val="0"/>
          <w:color w:val="000000" w:themeColor="text1"/>
          <w:sz w:val="24"/>
        </w:rPr>
        <w:t>(</w:t>
      </w:r>
      <w:r w:rsidR="004167B8">
        <w:rPr>
          <w:rFonts w:asciiTheme="minorHAnsi" w:hAnsiTheme="minorHAnsi" w:cstheme="minorHAnsi"/>
          <w:b w:val="0"/>
          <w:color w:val="000000" w:themeColor="text1"/>
          <w:sz w:val="24"/>
        </w:rPr>
        <w:t>Figure 3</w:t>
      </w:r>
      <w:r w:rsidR="00A3515C">
        <w:rPr>
          <w:rFonts w:asciiTheme="minorHAnsi" w:hAnsiTheme="minorHAnsi" w:cstheme="minorHAnsi"/>
          <w:b w:val="0"/>
          <w:color w:val="000000" w:themeColor="text1"/>
          <w:sz w:val="24"/>
        </w:rPr>
        <w:t>0</w:t>
      </w:r>
      <w:r w:rsidR="00924390" w:rsidRPr="00941E68">
        <w:rPr>
          <w:rFonts w:asciiTheme="minorHAnsi" w:hAnsiTheme="minorHAnsi" w:cstheme="minorHAnsi"/>
          <w:b w:val="0"/>
          <w:color w:val="000000" w:themeColor="text1"/>
          <w:sz w:val="24"/>
        </w:rPr>
        <w:t xml:space="preserve">). </w:t>
      </w:r>
      <w:r>
        <w:rPr>
          <w:rFonts w:asciiTheme="minorHAnsi" w:hAnsiTheme="minorHAnsi" w:cstheme="minorHAnsi"/>
          <w:b w:val="0"/>
          <w:color w:val="auto"/>
          <w:sz w:val="24"/>
        </w:rPr>
        <w:t>Recall how</w:t>
      </w:r>
      <w:r w:rsidR="00236D3B" w:rsidRPr="00941E68">
        <w:rPr>
          <w:rFonts w:asciiTheme="minorHAnsi" w:hAnsiTheme="minorHAnsi" w:cstheme="minorHAnsi"/>
          <w:b w:val="0"/>
          <w:color w:val="auto"/>
          <w:sz w:val="24"/>
        </w:rPr>
        <w:t xml:space="preserve"> the </w:t>
      </w:r>
      <w:r w:rsidR="00236D3B" w:rsidRPr="00056201">
        <w:rPr>
          <w:rFonts w:asciiTheme="minorHAnsi" w:hAnsiTheme="minorHAnsi" w:cstheme="minorHAnsi"/>
          <w:b w:val="0"/>
          <w:i/>
          <w:color w:val="auto"/>
          <w:sz w:val="24"/>
        </w:rPr>
        <w:t>Calculate Flow Direction</w:t>
      </w:r>
      <w:r w:rsidR="00236D3B" w:rsidRPr="00941E68">
        <w:rPr>
          <w:rFonts w:asciiTheme="minorHAnsi" w:hAnsiTheme="minorHAnsi" w:cstheme="minorHAnsi"/>
          <w:b w:val="0"/>
          <w:color w:val="auto"/>
          <w:sz w:val="24"/>
        </w:rPr>
        <w:t xml:space="preserve"> </w:t>
      </w:r>
      <w:r>
        <w:rPr>
          <w:rFonts w:asciiTheme="minorHAnsi" w:hAnsiTheme="minorHAnsi" w:cstheme="minorHAnsi"/>
          <w:b w:val="0"/>
          <w:color w:val="auto"/>
          <w:sz w:val="24"/>
        </w:rPr>
        <w:t>tool uses</w:t>
      </w:r>
      <w:r w:rsidR="000B6891" w:rsidRPr="00941E68">
        <w:rPr>
          <w:rFonts w:asciiTheme="minorHAnsi" w:hAnsiTheme="minorHAnsi" w:cstheme="minorHAnsi"/>
          <w:b w:val="0"/>
          <w:color w:val="auto"/>
          <w:sz w:val="24"/>
        </w:rPr>
        <w:t xml:space="preserve"> </w:t>
      </w:r>
      <w:r w:rsidR="00236D3B" w:rsidRPr="00941E68">
        <w:rPr>
          <w:rFonts w:asciiTheme="minorHAnsi" w:hAnsiTheme="minorHAnsi" w:cstheme="minorHAnsi"/>
          <w:b w:val="0"/>
          <w:color w:val="auto"/>
          <w:sz w:val="24"/>
        </w:rPr>
        <w:t>a</w:t>
      </w:r>
      <w:r>
        <w:rPr>
          <w:rFonts w:asciiTheme="minorHAnsi" w:hAnsiTheme="minorHAnsi" w:cstheme="minorHAnsi"/>
          <w:b w:val="0"/>
          <w:color w:val="auto"/>
          <w:sz w:val="24"/>
        </w:rPr>
        <w:t xml:space="preserve"> </w:t>
      </w:r>
      <w:proofErr w:type="spellStart"/>
      <w:r>
        <w:rPr>
          <w:rFonts w:asciiTheme="minorHAnsi" w:hAnsiTheme="minorHAnsi" w:cstheme="minorHAnsi"/>
          <w:b w:val="0"/>
          <w:color w:val="auto"/>
          <w:sz w:val="24"/>
        </w:rPr>
        <w:t>Depressionless</w:t>
      </w:r>
      <w:proofErr w:type="spellEnd"/>
      <w:r>
        <w:rPr>
          <w:rFonts w:asciiTheme="minorHAnsi" w:hAnsiTheme="minorHAnsi" w:cstheme="minorHAnsi"/>
          <w:b w:val="0"/>
          <w:color w:val="auto"/>
          <w:sz w:val="24"/>
        </w:rPr>
        <w:t xml:space="preserve"> DEM</w:t>
      </w:r>
      <w:r w:rsidR="009D2173" w:rsidRPr="00941E68">
        <w:rPr>
          <w:rFonts w:asciiTheme="minorHAnsi" w:hAnsiTheme="minorHAnsi" w:cstheme="minorHAnsi"/>
          <w:b w:val="0"/>
          <w:color w:val="auto"/>
          <w:sz w:val="24"/>
        </w:rPr>
        <w:t xml:space="preserve"> </w:t>
      </w:r>
      <w:r w:rsidR="00236D3B" w:rsidRPr="00941E68">
        <w:rPr>
          <w:rFonts w:asciiTheme="minorHAnsi" w:hAnsiTheme="minorHAnsi" w:cstheme="minorHAnsi"/>
          <w:b w:val="0"/>
          <w:color w:val="auto"/>
          <w:sz w:val="24"/>
        </w:rPr>
        <w:t>to fill in sinks and other errors on the original DEM</w:t>
      </w:r>
      <w:r w:rsidR="009D2173" w:rsidRPr="00941E68">
        <w:rPr>
          <w:rFonts w:asciiTheme="minorHAnsi" w:hAnsiTheme="minorHAnsi" w:cstheme="minorHAnsi"/>
          <w:b w:val="0"/>
          <w:color w:val="auto"/>
          <w:sz w:val="24"/>
        </w:rPr>
        <w:t xml:space="preserve"> that would prevent a stream network from being</w:t>
      </w:r>
      <w:r w:rsidR="001C6571">
        <w:rPr>
          <w:rFonts w:asciiTheme="minorHAnsi" w:hAnsiTheme="minorHAnsi" w:cstheme="minorHAnsi"/>
          <w:b w:val="0"/>
          <w:color w:val="auto"/>
          <w:sz w:val="24"/>
        </w:rPr>
        <w:t xml:space="preserve"> able to be</w:t>
      </w:r>
      <w:r w:rsidR="009D2173" w:rsidRPr="00941E68">
        <w:rPr>
          <w:rFonts w:asciiTheme="minorHAnsi" w:hAnsiTheme="minorHAnsi" w:cstheme="minorHAnsi"/>
          <w:b w:val="0"/>
          <w:color w:val="auto"/>
          <w:sz w:val="24"/>
        </w:rPr>
        <w:t xml:space="preserve"> created.</w:t>
      </w:r>
      <w:r>
        <w:rPr>
          <w:rFonts w:asciiTheme="minorHAnsi" w:hAnsiTheme="minorHAnsi" w:cstheme="minorHAnsi"/>
          <w:b w:val="0"/>
          <w:color w:val="auto"/>
          <w:sz w:val="24"/>
        </w:rPr>
        <w:t xml:space="preserve"> </w:t>
      </w:r>
      <w:r w:rsidR="009D2173" w:rsidRPr="00941E68">
        <w:rPr>
          <w:rFonts w:asciiTheme="minorHAnsi" w:hAnsiTheme="minorHAnsi" w:cstheme="minorHAnsi"/>
          <w:b w:val="0"/>
          <w:color w:val="auto"/>
          <w:sz w:val="24"/>
        </w:rPr>
        <w:t xml:space="preserve"> </w:t>
      </w:r>
      <w:r w:rsidR="00130555">
        <w:rPr>
          <w:rFonts w:asciiTheme="minorHAnsi" w:hAnsiTheme="minorHAnsi" w:cstheme="minorHAnsi"/>
          <w:b w:val="0"/>
          <w:color w:val="auto"/>
          <w:sz w:val="24"/>
        </w:rPr>
        <w:t>Occasionally</w:t>
      </w:r>
      <w:r>
        <w:rPr>
          <w:rFonts w:asciiTheme="minorHAnsi" w:hAnsiTheme="minorHAnsi" w:cstheme="minorHAnsi"/>
          <w:b w:val="0"/>
          <w:color w:val="auto"/>
          <w:sz w:val="24"/>
        </w:rPr>
        <w:t>, t</w:t>
      </w:r>
      <w:r w:rsidR="009D2173" w:rsidRPr="00941E68">
        <w:rPr>
          <w:rFonts w:asciiTheme="minorHAnsi" w:hAnsiTheme="minorHAnsi" w:cstheme="minorHAnsi"/>
          <w:b w:val="0"/>
          <w:color w:val="auto"/>
          <w:sz w:val="24"/>
        </w:rPr>
        <w:t xml:space="preserve">his process </w:t>
      </w:r>
      <w:r>
        <w:rPr>
          <w:rFonts w:asciiTheme="minorHAnsi" w:hAnsiTheme="minorHAnsi" w:cstheme="minorHAnsi"/>
          <w:b w:val="0"/>
          <w:color w:val="auto"/>
          <w:sz w:val="24"/>
        </w:rPr>
        <w:t>may</w:t>
      </w:r>
      <w:r w:rsidR="00236D3B" w:rsidRPr="00941E68">
        <w:rPr>
          <w:rFonts w:asciiTheme="minorHAnsi" w:hAnsiTheme="minorHAnsi" w:cstheme="minorHAnsi"/>
          <w:b w:val="0"/>
          <w:color w:val="auto"/>
          <w:sz w:val="24"/>
        </w:rPr>
        <w:t xml:space="preserve"> also inadvertently fill in streams that are less defined</w:t>
      </w:r>
      <w:r w:rsidR="009D2173" w:rsidRPr="00941E68">
        <w:rPr>
          <w:rFonts w:asciiTheme="minorHAnsi" w:hAnsiTheme="minorHAnsi" w:cstheme="minorHAnsi"/>
          <w:b w:val="0"/>
          <w:color w:val="auto"/>
          <w:sz w:val="24"/>
        </w:rPr>
        <w:t>, although this</w:t>
      </w:r>
      <w:r w:rsidR="00DC7600" w:rsidRPr="00941E68">
        <w:rPr>
          <w:rFonts w:asciiTheme="minorHAnsi" w:hAnsiTheme="minorHAnsi" w:cstheme="minorHAnsi"/>
          <w:b w:val="0"/>
          <w:color w:val="auto"/>
          <w:sz w:val="24"/>
        </w:rPr>
        <w:t xml:space="preserve"> usually only</w:t>
      </w:r>
      <w:r w:rsidR="009D2173" w:rsidRPr="00941E68">
        <w:rPr>
          <w:rFonts w:asciiTheme="minorHAnsi" w:hAnsiTheme="minorHAnsi" w:cstheme="minorHAnsi"/>
          <w:b w:val="0"/>
          <w:color w:val="auto"/>
          <w:sz w:val="24"/>
        </w:rPr>
        <w:t xml:space="preserve"> happens with</w:t>
      </w:r>
      <w:r w:rsidR="00DC7600" w:rsidRPr="00941E68">
        <w:rPr>
          <w:rFonts w:asciiTheme="minorHAnsi" w:hAnsiTheme="minorHAnsi" w:cstheme="minorHAnsi"/>
          <w:b w:val="0"/>
          <w:color w:val="auto"/>
          <w:sz w:val="24"/>
        </w:rPr>
        <w:t xml:space="preserve"> first order streams</w:t>
      </w:r>
      <w:r w:rsidR="00847297">
        <w:rPr>
          <w:rFonts w:asciiTheme="minorHAnsi" w:hAnsiTheme="minorHAnsi" w:cstheme="minorHAnsi"/>
          <w:b w:val="0"/>
          <w:color w:val="auto"/>
          <w:sz w:val="24"/>
        </w:rPr>
        <w:t>.  Unfortunately, t</w:t>
      </w:r>
      <w:r w:rsidR="00236D3B" w:rsidRPr="00941E68">
        <w:rPr>
          <w:rFonts w:asciiTheme="minorHAnsi" w:hAnsiTheme="minorHAnsi" w:cstheme="minorHAnsi"/>
          <w:b w:val="0"/>
          <w:color w:val="auto"/>
          <w:sz w:val="24"/>
        </w:rPr>
        <w:t>here</w:t>
      </w:r>
      <w:r w:rsidR="009D2173" w:rsidRPr="00941E68">
        <w:rPr>
          <w:rFonts w:asciiTheme="minorHAnsi" w:hAnsiTheme="minorHAnsi" w:cstheme="minorHAnsi"/>
          <w:b w:val="0"/>
          <w:color w:val="auto"/>
          <w:sz w:val="24"/>
        </w:rPr>
        <w:t xml:space="preserve"> is no way to </w:t>
      </w:r>
      <w:r w:rsidR="00847297">
        <w:rPr>
          <w:rFonts w:asciiTheme="minorHAnsi" w:hAnsiTheme="minorHAnsi" w:cstheme="minorHAnsi"/>
          <w:b w:val="0"/>
          <w:color w:val="auto"/>
          <w:sz w:val="24"/>
        </w:rPr>
        <w:t>automatically</w:t>
      </w:r>
      <w:r w:rsidR="00847297" w:rsidRPr="00941E68">
        <w:rPr>
          <w:rFonts w:asciiTheme="minorHAnsi" w:hAnsiTheme="minorHAnsi" w:cstheme="minorHAnsi"/>
          <w:b w:val="0"/>
          <w:color w:val="auto"/>
          <w:sz w:val="24"/>
        </w:rPr>
        <w:t xml:space="preserve"> </w:t>
      </w:r>
      <w:r w:rsidR="009D2173" w:rsidRPr="00941E68">
        <w:rPr>
          <w:rFonts w:asciiTheme="minorHAnsi" w:hAnsiTheme="minorHAnsi" w:cstheme="minorHAnsi"/>
          <w:b w:val="0"/>
          <w:color w:val="auto"/>
          <w:sz w:val="24"/>
        </w:rPr>
        <w:t>co</w:t>
      </w:r>
      <w:r w:rsidR="0011291C">
        <w:rPr>
          <w:rFonts w:asciiTheme="minorHAnsi" w:hAnsiTheme="minorHAnsi" w:cstheme="minorHAnsi"/>
          <w:b w:val="0"/>
          <w:color w:val="auto"/>
          <w:sz w:val="24"/>
        </w:rPr>
        <w:t>rrect</w:t>
      </w:r>
      <w:r>
        <w:rPr>
          <w:rFonts w:asciiTheme="minorHAnsi" w:hAnsiTheme="minorHAnsi" w:cstheme="minorHAnsi"/>
          <w:b w:val="0"/>
          <w:color w:val="auto"/>
          <w:sz w:val="24"/>
        </w:rPr>
        <w:t xml:space="preserve"> this</w:t>
      </w:r>
      <w:r w:rsidR="00236D3B" w:rsidRPr="00941E68">
        <w:rPr>
          <w:rFonts w:asciiTheme="minorHAnsi" w:hAnsiTheme="minorHAnsi" w:cstheme="minorHAnsi"/>
          <w:b w:val="0"/>
          <w:color w:val="auto"/>
          <w:sz w:val="24"/>
        </w:rPr>
        <w:t>.</w:t>
      </w:r>
      <w:r>
        <w:rPr>
          <w:rFonts w:asciiTheme="minorHAnsi" w:hAnsiTheme="minorHAnsi" w:cstheme="minorHAnsi"/>
          <w:b w:val="0"/>
          <w:color w:val="auto"/>
          <w:sz w:val="24"/>
        </w:rPr>
        <w:t xml:space="preserve"> </w:t>
      </w:r>
      <w:ins w:id="208" w:author="Ryan Wortmann" w:date="2018-09-24T14:20:00Z">
        <w:r w:rsidR="0052569D">
          <w:rPr>
            <w:rFonts w:asciiTheme="minorHAnsi" w:hAnsiTheme="minorHAnsi" w:cstheme="minorHAnsi"/>
            <w:b w:val="0"/>
            <w:color w:val="auto"/>
            <w:sz w:val="24"/>
          </w:rPr>
          <w:t xml:space="preserve">You can however, fix them manually. </w:t>
        </w:r>
      </w:ins>
      <w:ins w:id="209" w:author="Ryan Wortmann" w:date="2018-09-24T14:21:00Z">
        <w:r w:rsidR="0052569D">
          <w:rPr>
            <w:rFonts w:asciiTheme="minorHAnsi" w:hAnsiTheme="minorHAnsi" w:cstheme="minorHAnsi"/>
            <w:b w:val="0"/>
            <w:color w:val="auto"/>
            <w:sz w:val="24"/>
          </w:rPr>
          <w:t xml:space="preserve">See </w:t>
        </w:r>
        <w:r w:rsidR="0052569D" w:rsidRPr="0052569D">
          <w:rPr>
            <w:rFonts w:asciiTheme="minorHAnsi" w:hAnsiTheme="minorHAnsi" w:cstheme="minorHAnsi"/>
            <w:b w:val="0"/>
            <w:i/>
            <w:color w:val="auto"/>
            <w:sz w:val="24"/>
            <w:rPrChange w:id="210" w:author="Ryan Wortmann" w:date="2018-09-24T14:24:00Z">
              <w:rPr>
                <w:rFonts w:asciiTheme="minorHAnsi" w:hAnsiTheme="minorHAnsi" w:cstheme="minorHAnsi"/>
                <w:b w:val="0"/>
                <w:color w:val="auto"/>
                <w:sz w:val="24"/>
              </w:rPr>
            </w:rPrChange>
          </w:rPr>
          <w:t>How to Properly Edit Stream Lines</w:t>
        </w:r>
      </w:ins>
      <w:ins w:id="211" w:author="Ryan Wortmann" w:date="2018-09-24T14:23:00Z">
        <w:r w:rsidR="0052569D" w:rsidRPr="0052569D">
          <w:rPr>
            <w:rFonts w:asciiTheme="minorHAnsi" w:hAnsiTheme="minorHAnsi" w:cstheme="minorHAnsi"/>
            <w:b w:val="0"/>
            <w:i/>
            <w:color w:val="auto"/>
            <w:sz w:val="24"/>
            <w:rPrChange w:id="212" w:author="Ryan Wortmann" w:date="2018-09-24T14:24:00Z">
              <w:rPr>
                <w:rFonts w:asciiTheme="minorHAnsi" w:hAnsiTheme="minorHAnsi" w:cstheme="minorHAnsi"/>
                <w:b w:val="0"/>
                <w:color w:val="auto"/>
                <w:sz w:val="24"/>
              </w:rPr>
            </w:rPrChange>
          </w:rPr>
          <w:t xml:space="preserve"> (**Important**)</w:t>
        </w:r>
      </w:ins>
      <w:ins w:id="213" w:author="Ryan Wortmann" w:date="2018-09-24T14:22:00Z">
        <w:r w:rsidR="0052569D">
          <w:rPr>
            <w:rFonts w:asciiTheme="minorHAnsi" w:hAnsiTheme="minorHAnsi" w:cstheme="minorHAnsi"/>
            <w:b w:val="0"/>
            <w:color w:val="auto"/>
            <w:sz w:val="24"/>
          </w:rPr>
          <w:t xml:space="preserve"> below on how to do this properly. </w:t>
        </w:r>
      </w:ins>
      <w:r w:rsidR="00130555">
        <w:rPr>
          <w:rFonts w:asciiTheme="minorHAnsi" w:hAnsiTheme="minorHAnsi" w:cstheme="minorHAnsi"/>
          <w:b w:val="0"/>
          <w:color w:val="auto"/>
          <w:sz w:val="24"/>
        </w:rPr>
        <w:t xml:space="preserve"> </w:t>
      </w:r>
    </w:p>
    <w:bookmarkEnd w:id="206"/>
    <w:p w14:paraId="268959B1" w14:textId="77777777" w:rsidR="00877ECE" w:rsidRPr="00877ECE" w:rsidRDefault="00877ECE" w:rsidP="00877ECE">
      <w:pPr>
        <w:spacing w:after="0"/>
      </w:pPr>
    </w:p>
    <w:bookmarkEnd w:id="197"/>
    <w:p w14:paraId="7E42A1BB" w14:textId="77777777" w:rsidR="00924390" w:rsidRDefault="005D1071" w:rsidP="00130555">
      <w:pPr>
        <w:keepNext/>
        <w:spacing w:after="0"/>
        <w:ind w:right="-90"/>
        <w:jc w:val="center"/>
      </w:pPr>
      <w:r>
        <w:rPr>
          <w:noProof/>
        </w:rPr>
        <w:drawing>
          <wp:inline distT="0" distB="0" distL="0" distR="0" wp14:anchorId="4F4BDCA0" wp14:editId="2C5BD3AC">
            <wp:extent cx="3077153" cy="4873752"/>
            <wp:effectExtent l="19050" t="19050" r="28575"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7153" cy="4873752"/>
                    </a:xfrm>
                    <a:prstGeom prst="rect">
                      <a:avLst/>
                    </a:prstGeom>
                    <a:ln>
                      <a:solidFill>
                        <a:schemeClr val="tx1"/>
                      </a:solidFill>
                    </a:ln>
                  </pic:spPr>
                </pic:pic>
              </a:graphicData>
            </a:graphic>
          </wp:inline>
        </w:drawing>
      </w:r>
      <w:r w:rsidR="00924390" w:rsidRPr="005D1071">
        <w:rPr>
          <w:noProof/>
        </w:rPr>
        <w:drawing>
          <wp:inline distT="0" distB="0" distL="0" distR="0" wp14:anchorId="59D43663" wp14:editId="3D376A0D">
            <wp:extent cx="2809875" cy="48768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9875" cy="4876800"/>
                    </a:xfrm>
                    <a:prstGeom prst="rect">
                      <a:avLst/>
                    </a:prstGeom>
                    <a:ln>
                      <a:solidFill>
                        <a:schemeClr val="tx1"/>
                      </a:solidFill>
                    </a:ln>
                  </pic:spPr>
                </pic:pic>
              </a:graphicData>
            </a:graphic>
          </wp:inline>
        </w:drawing>
      </w:r>
    </w:p>
    <w:p w14:paraId="5D43793E" w14:textId="273107EC" w:rsidR="005D1071" w:rsidRPr="00941E68" w:rsidRDefault="00924390" w:rsidP="00D90639">
      <w:pPr>
        <w:pStyle w:val="Caption"/>
        <w:jc w:val="center"/>
        <w:rPr>
          <w:b w:val="0"/>
          <w:bCs w:val="0"/>
          <w:color w:val="auto"/>
          <w:sz w:val="22"/>
          <w:szCs w:val="22"/>
        </w:rPr>
      </w:pPr>
      <w:bookmarkStart w:id="214" w:name="_Ref505328805"/>
      <w:bookmarkStart w:id="215" w:name="_Toc505343691"/>
      <w:r w:rsidRPr="00941E68">
        <w:rPr>
          <w:sz w:val="22"/>
        </w:rPr>
        <w:t xml:space="preserve">Figure </w:t>
      </w:r>
      <w:r w:rsidR="00A3515C">
        <w:rPr>
          <w:sz w:val="22"/>
        </w:rPr>
        <w:t>30</w:t>
      </w:r>
      <w:bookmarkEnd w:id="214"/>
      <w:r w:rsidR="00B4593F" w:rsidRPr="00941E68">
        <w:rPr>
          <w:sz w:val="22"/>
        </w:rPr>
        <w:t xml:space="preserve">. </w:t>
      </w:r>
      <w:r w:rsidR="004D490A" w:rsidRPr="00130555">
        <w:rPr>
          <w:b w:val="0"/>
          <w:sz w:val="22"/>
        </w:rPr>
        <w:t xml:space="preserve"> </w:t>
      </w:r>
      <w:r w:rsidR="00130555">
        <w:rPr>
          <w:b w:val="0"/>
          <w:sz w:val="22"/>
        </w:rPr>
        <w:t>An</w:t>
      </w:r>
      <w:r w:rsidR="00130555" w:rsidRPr="00130555">
        <w:rPr>
          <w:b w:val="0"/>
          <w:sz w:val="22"/>
        </w:rPr>
        <w:t xml:space="preserve"> output of the Make Stream Lines tool compared to </w:t>
      </w:r>
      <w:proofErr w:type="spellStart"/>
      <w:r w:rsidR="00130555" w:rsidRPr="00130555">
        <w:rPr>
          <w:b w:val="0"/>
          <w:sz w:val="22"/>
        </w:rPr>
        <w:t>Hillshade</w:t>
      </w:r>
      <w:proofErr w:type="spellEnd"/>
      <w:r w:rsidR="00130555" w:rsidRPr="00130555">
        <w:rPr>
          <w:b w:val="0"/>
          <w:sz w:val="22"/>
        </w:rPr>
        <w:t xml:space="preserve"> from</w:t>
      </w:r>
      <w:r w:rsidRPr="00130555">
        <w:rPr>
          <w:b w:val="0"/>
          <w:sz w:val="22"/>
        </w:rPr>
        <w:t xml:space="preserve"> the original DEM</w:t>
      </w:r>
      <w:r w:rsidR="00130555" w:rsidRPr="00130555">
        <w:rPr>
          <w:b w:val="0"/>
          <w:sz w:val="22"/>
        </w:rPr>
        <w:t xml:space="preserve"> (left) and</w:t>
      </w:r>
      <w:r w:rsidR="002D37AE">
        <w:rPr>
          <w:b w:val="0"/>
          <w:sz w:val="22"/>
        </w:rPr>
        <w:t xml:space="preserve"> from </w:t>
      </w:r>
      <w:r w:rsidRPr="00130555">
        <w:rPr>
          <w:b w:val="0"/>
          <w:sz w:val="22"/>
        </w:rPr>
        <w:t xml:space="preserve">the </w:t>
      </w:r>
      <w:proofErr w:type="spellStart"/>
      <w:r w:rsidRPr="00130555">
        <w:rPr>
          <w:b w:val="0"/>
          <w:sz w:val="22"/>
        </w:rPr>
        <w:t>Depressionless</w:t>
      </w:r>
      <w:proofErr w:type="spellEnd"/>
      <w:r w:rsidRPr="00130555">
        <w:rPr>
          <w:b w:val="0"/>
          <w:sz w:val="22"/>
        </w:rPr>
        <w:t xml:space="preserve"> DEM</w:t>
      </w:r>
      <w:r w:rsidR="00130555" w:rsidRPr="00130555">
        <w:rPr>
          <w:b w:val="0"/>
          <w:sz w:val="22"/>
        </w:rPr>
        <w:t xml:space="preserve"> (right)</w:t>
      </w:r>
      <w:bookmarkEnd w:id="215"/>
      <w:r w:rsidR="00130555" w:rsidRPr="00130555">
        <w:rPr>
          <w:b w:val="0"/>
          <w:sz w:val="22"/>
        </w:rPr>
        <w:t>.</w:t>
      </w:r>
    </w:p>
    <w:p w14:paraId="0A973C5C" w14:textId="77777777" w:rsidR="00BB6A96" w:rsidRDefault="00BB6A96">
      <w:r>
        <w:br w:type="page"/>
      </w:r>
    </w:p>
    <w:p w14:paraId="724A3A6D" w14:textId="08E7374D" w:rsidR="00BB6A96" w:rsidRPr="00BB6A96" w:rsidRDefault="00BB6A96" w:rsidP="00BB6A96">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How to Properly Edit</w:t>
      </w:r>
      <w:r w:rsidRPr="00BB6A96">
        <w:rPr>
          <w:rFonts w:asciiTheme="majorHAnsi" w:eastAsiaTheme="majorEastAsia" w:hAnsiTheme="majorHAnsi" w:cstheme="majorBidi"/>
          <w:b/>
          <w:bCs/>
          <w:color w:val="365F91" w:themeColor="accent1" w:themeShade="BF"/>
          <w:sz w:val="28"/>
          <w:szCs w:val="28"/>
        </w:rPr>
        <w:t xml:space="preserve"> Stream Lines</w:t>
      </w:r>
      <w:r w:rsidR="00164EC1">
        <w:rPr>
          <w:rFonts w:asciiTheme="majorHAnsi" w:eastAsiaTheme="majorEastAsia" w:hAnsiTheme="majorHAnsi" w:cstheme="majorBidi"/>
          <w:b/>
          <w:bCs/>
          <w:color w:val="365F91" w:themeColor="accent1" w:themeShade="BF"/>
          <w:sz w:val="28"/>
          <w:szCs w:val="28"/>
        </w:rPr>
        <w:t xml:space="preserve"> (</w:t>
      </w:r>
      <w:r w:rsidR="00D90639">
        <w:rPr>
          <w:rFonts w:asciiTheme="majorHAnsi" w:eastAsiaTheme="majorEastAsia" w:hAnsiTheme="majorHAnsi" w:cstheme="majorBidi"/>
          <w:b/>
          <w:bCs/>
          <w:color w:val="365F91" w:themeColor="accent1" w:themeShade="BF"/>
          <w:sz w:val="28"/>
          <w:szCs w:val="28"/>
        </w:rPr>
        <w:t>**</w:t>
      </w:r>
      <w:proofErr w:type="gramStart"/>
      <w:r w:rsidR="00164EC1">
        <w:rPr>
          <w:rFonts w:asciiTheme="majorHAnsi" w:eastAsiaTheme="majorEastAsia" w:hAnsiTheme="majorHAnsi" w:cstheme="majorBidi"/>
          <w:b/>
          <w:bCs/>
          <w:color w:val="365F91" w:themeColor="accent1" w:themeShade="BF"/>
          <w:sz w:val="28"/>
          <w:szCs w:val="28"/>
        </w:rPr>
        <w:t>Important!</w:t>
      </w:r>
      <w:r w:rsidR="00D90639">
        <w:rPr>
          <w:rFonts w:asciiTheme="majorHAnsi" w:eastAsiaTheme="majorEastAsia" w:hAnsiTheme="majorHAnsi" w:cstheme="majorBidi"/>
          <w:b/>
          <w:bCs/>
          <w:color w:val="365F91" w:themeColor="accent1" w:themeShade="BF"/>
          <w:sz w:val="28"/>
          <w:szCs w:val="28"/>
        </w:rPr>
        <w:t>*</w:t>
      </w:r>
      <w:proofErr w:type="gramEnd"/>
      <w:r w:rsidR="00D90639">
        <w:rPr>
          <w:rFonts w:asciiTheme="majorHAnsi" w:eastAsiaTheme="majorEastAsia" w:hAnsiTheme="majorHAnsi" w:cstheme="majorBidi"/>
          <w:b/>
          <w:bCs/>
          <w:color w:val="365F91" w:themeColor="accent1" w:themeShade="BF"/>
          <w:sz w:val="28"/>
          <w:szCs w:val="28"/>
        </w:rPr>
        <w:t>*</w:t>
      </w:r>
      <w:r w:rsidR="00164EC1">
        <w:rPr>
          <w:rFonts w:asciiTheme="majorHAnsi" w:eastAsiaTheme="majorEastAsia" w:hAnsiTheme="majorHAnsi" w:cstheme="majorBidi"/>
          <w:b/>
          <w:bCs/>
          <w:color w:val="365F91" w:themeColor="accent1" w:themeShade="BF"/>
          <w:sz w:val="28"/>
          <w:szCs w:val="28"/>
        </w:rPr>
        <w:t>)</w:t>
      </w:r>
    </w:p>
    <w:p w14:paraId="4687F8E2" w14:textId="57F8937F" w:rsidR="00BB6A96" w:rsidRDefault="00BB6A96" w:rsidP="00BB6A96">
      <w:pPr>
        <w:keepNext/>
        <w:keepLines/>
        <w:spacing w:before="200" w:after="0"/>
        <w:outlineLvl w:val="2"/>
        <w:rPr>
          <w:rFonts w:eastAsiaTheme="majorEastAsia" w:cstheme="minorHAnsi"/>
          <w:bCs/>
          <w:sz w:val="24"/>
        </w:rPr>
      </w:pPr>
      <w:r>
        <w:rPr>
          <w:rFonts w:eastAsiaTheme="majorEastAsia" w:cstheme="minorHAnsi"/>
          <w:bCs/>
          <w:sz w:val="24"/>
        </w:rPr>
        <w:t>You may or may not wish to fix the stream</w:t>
      </w:r>
      <w:r w:rsidR="00D90639">
        <w:rPr>
          <w:rFonts w:eastAsiaTheme="majorEastAsia" w:cstheme="minorHAnsi"/>
          <w:bCs/>
          <w:sz w:val="24"/>
        </w:rPr>
        <w:t xml:space="preserve"> </w:t>
      </w:r>
      <w:r>
        <w:rPr>
          <w:rFonts w:eastAsiaTheme="majorEastAsia" w:cstheme="minorHAnsi"/>
          <w:bCs/>
          <w:sz w:val="24"/>
        </w:rPr>
        <w:t xml:space="preserve">lines drawn outside of the actual stream bed by </w:t>
      </w:r>
      <w:r w:rsidR="00D90639">
        <w:rPr>
          <w:rFonts w:eastAsiaTheme="majorEastAsia" w:cstheme="minorHAnsi"/>
          <w:bCs/>
          <w:sz w:val="24"/>
        </w:rPr>
        <w:t xml:space="preserve">manually </w:t>
      </w:r>
      <w:r>
        <w:rPr>
          <w:rFonts w:eastAsiaTheme="majorEastAsia" w:cstheme="minorHAnsi"/>
          <w:bCs/>
          <w:sz w:val="24"/>
        </w:rPr>
        <w:t xml:space="preserve">moving them. </w:t>
      </w:r>
      <w:r w:rsidR="00D90639">
        <w:rPr>
          <w:rFonts w:eastAsiaTheme="majorEastAsia" w:cstheme="minorHAnsi"/>
          <w:bCs/>
          <w:sz w:val="24"/>
        </w:rPr>
        <w:t xml:space="preserve"> </w:t>
      </w:r>
      <w:r>
        <w:rPr>
          <w:rFonts w:eastAsiaTheme="majorEastAsia" w:cstheme="minorHAnsi"/>
          <w:bCs/>
          <w:sz w:val="24"/>
        </w:rPr>
        <w:t xml:space="preserve">Doing </w:t>
      </w:r>
      <w:r w:rsidR="00D90639">
        <w:rPr>
          <w:rFonts w:eastAsiaTheme="majorEastAsia" w:cstheme="minorHAnsi"/>
          <w:bCs/>
          <w:sz w:val="24"/>
        </w:rPr>
        <w:t>this</w:t>
      </w:r>
      <w:r>
        <w:rPr>
          <w:rFonts w:eastAsiaTheme="majorEastAsia" w:cstheme="minorHAnsi"/>
          <w:bCs/>
          <w:sz w:val="24"/>
        </w:rPr>
        <w:t xml:space="preserve"> wil</w:t>
      </w:r>
      <w:r w:rsidR="00D90639">
        <w:rPr>
          <w:rFonts w:eastAsiaTheme="majorEastAsia" w:cstheme="minorHAnsi"/>
          <w:bCs/>
          <w:sz w:val="24"/>
        </w:rPr>
        <w:t>l improve the results of</w:t>
      </w:r>
      <w:r>
        <w:rPr>
          <w:rFonts w:eastAsiaTheme="majorEastAsia" w:cstheme="minorHAnsi"/>
          <w:bCs/>
          <w:sz w:val="24"/>
        </w:rPr>
        <w:t xml:space="preserve"> the remaining tools</w:t>
      </w:r>
      <w:r w:rsidR="00D90639">
        <w:rPr>
          <w:rFonts w:eastAsiaTheme="majorEastAsia" w:cstheme="minorHAnsi"/>
          <w:bCs/>
          <w:sz w:val="24"/>
        </w:rPr>
        <w:t xml:space="preserve"> in the toolkit</w:t>
      </w:r>
      <w:r>
        <w:rPr>
          <w:rFonts w:eastAsiaTheme="majorEastAsia" w:cstheme="minorHAnsi"/>
          <w:bCs/>
          <w:sz w:val="24"/>
        </w:rPr>
        <w:t xml:space="preserve">, </w:t>
      </w:r>
      <w:r w:rsidR="00D90639">
        <w:rPr>
          <w:rFonts w:eastAsiaTheme="majorEastAsia" w:cstheme="minorHAnsi"/>
          <w:bCs/>
          <w:sz w:val="24"/>
        </w:rPr>
        <w:t xml:space="preserve">but it is </w:t>
      </w:r>
      <w:r>
        <w:rPr>
          <w:rFonts w:eastAsiaTheme="majorEastAsia" w:cstheme="minorHAnsi"/>
          <w:bCs/>
          <w:sz w:val="24"/>
        </w:rPr>
        <w:t>not necessary.</w:t>
      </w:r>
    </w:p>
    <w:p w14:paraId="741CF4E4" w14:textId="0055D4B3" w:rsidR="00BB6A96" w:rsidRDefault="00D90639" w:rsidP="00BB6A96">
      <w:pPr>
        <w:keepNext/>
        <w:keepLines/>
        <w:spacing w:before="200" w:after="0"/>
        <w:outlineLvl w:val="2"/>
        <w:rPr>
          <w:rFonts w:eastAsiaTheme="majorEastAsia" w:cstheme="minorHAnsi"/>
          <w:bCs/>
          <w:sz w:val="24"/>
        </w:rPr>
      </w:pPr>
      <w:r>
        <w:rPr>
          <w:rFonts w:eastAsiaTheme="majorEastAsia" w:cstheme="minorHAnsi"/>
          <w:bCs/>
          <w:sz w:val="24"/>
        </w:rPr>
        <w:t>If you</w:t>
      </w:r>
      <w:r w:rsidR="00BB6A96">
        <w:rPr>
          <w:rFonts w:eastAsiaTheme="majorEastAsia" w:cstheme="minorHAnsi"/>
          <w:bCs/>
          <w:sz w:val="24"/>
        </w:rPr>
        <w:t xml:space="preserve"> decide to edit your stream lines, </w:t>
      </w:r>
      <w:r>
        <w:rPr>
          <w:rFonts w:eastAsiaTheme="majorEastAsia" w:cstheme="minorHAnsi"/>
          <w:bCs/>
          <w:sz w:val="24"/>
        </w:rPr>
        <w:t>note that it</w:t>
      </w:r>
      <w:r w:rsidR="005F6F96">
        <w:rPr>
          <w:rFonts w:eastAsiaTheme="majorEastAsia" w:cstheme="minorHAnsi"/>
          <w:bCs/>
          <w:sz w:val="24"/>
        </w:rPr>
        <w:t xml:space="preserve"> must be done</w:t>
      </w:r>
      <w:r w:rsidR="00BB6A96">
        <w:rPr>
          <w:rFonts w:eastAsiaTheme="majorEastAsia" w:cstheme="minorHAnsi"/>
          <w:bCs/>
          <w:sz w:val="24"/>
        </w:rPr>
        <w:t xml:space="preserve"> in a very precise way, otherwise the next tool (</w:t>
      </w:r>
      <w:r w:rsidR="00BB6A96" w:rsidRPr="005F6F96">
        <w:rPr>
          <w:rFonts w:eastAsiaTheme="majorEastAsia" w:cstheme="minorHAnsi"/>
          <w:bCs/>
          <w:i/>
          <w:sz w:val="24"/>
        </w:rPr>
        <w:t>Assign Stream Order to Lines</w:t>
      </w:r>
      <w:r w:rsidR="00BB6A96">
        <w:rPr>
          <w:rFonts w:eastAsiaTheme="majorEastAsia" w:cstheme="minorHAnsi"/>
          <w:bCs/>
          <w:sz w:val="24"/>
        </w:rPr>
        <w:t>)</w:t>
      </w:r>
      <w:r w:rsidR="00164EC1">
        <w:rPr>
          <w:rFonts w:eastAsiaTheme="majorEastAsia" w:cstheme="minorHAnsi"/>
          <w:bCs/>
          <w:sz w:val="24"/>
        </w:rPr>
        <w:t xml:space="preserve"> will not work properly and </w:t>
      </w:r>
      <w:r w:rsidR="005F6F96">
        <w:rPr>
          <w:rFonts w:eastAsiaTheme="majorEastAsia" w:cstheme="minorHAnsi"/>
          <w:bCs/>
          <w:sz w:val="24"/>
        </w:rPr>
        <w:t>subsequently, neither will any of the</w:t>
      </w:r>
      <w:r w:rsidR="00164EC1">
        <w:rPr>
          <w:rFonts w:eastAsiaTheme="majorEastAsia" w:cstheme="minorHAnsi"/>
          <w:bCs/>
          <w:sz w:val="24"/>
        </w:rPr>
        <w:t xml:space="preserve"> other tools</w:t>
      </w:r>
      <w:r w:rsidR="00BB6A96">
        <w:rPr>
          <w:rFonts w:eastAsiaTheme="majorEastAsia" w:cstheme="minorHAnsi"/>
          <w:bCs/>
          <w:sz w:val="24"/>
        </w:rPr>
        <w:t>.</w:t>
      </w:r>
    </w:p>
    <w:p w14:paraId="054A59E9" w14:textId="167488CC" w:rsidR="00BB6A96" w:rsidRPr="00B168EF" w:rsidRDefault="00B168EF" w:rsidP="00BB6A96">
      <w:pPr>
        <w:keepNext/>
        <w:keepLines/>
        <w:spacing w:before="200" w:after="0"/>
        <w:outlineLvl w:val="2"/>
        <w:rPr>
          <w:rFonts w:eastAsiaTheme="majorEastAsia" w:cstheme="minorHAnsi"/>
          <w:b/>
          <w:bCs/>
          <w:color w:val="4F81BD" w:themeColor="accent1"/>
          <w:sz w:val="24"/>
        </w:rPr>
      </w:pPr>
      <w:bookmarkStart w:id="216" w:name="_Hlk518300916"/>
      <w:r>
        <w:rPr>
          <w:rFonts w:eastAsiaTheme="majorEastAsia" w:cstheme="minorHAnsi"/>
          <w:b/>
          <w:bCs/>
          <w:color w:val="4F81BD" w:themeColor="accent1"/>
          <w:sz w:val="24"/>
        </w:rPr>
        <w:t xml:space="preserve">How to Use </w:t>
      </w:r>
      <w:r w:rsidR="005F6F96">
        <w:rPr>
          <w:rFonts w:eastAsiaTheme="majorEastAsia" w:cstheme="minorHAnsi"/>
          <w:b/>
          <w:bCs/>
          <w:color w:val="4F81BD" w:themeColor="accent1"/>
          <w:sz w:val="24"/>
        </w:rPr>
        <w:t>the</w:t>
      </w:r>
      <w:r>
        <w:rPr>
          <w:rFonts w:eastAsiaTheme="majorEastAsia" w:cstheme="minorHAnsi"/>
          <w:b/>
          <w:bCs/>
          <w:color w:val="4F81BD" w:themeColor="accent1"/>
          <w:sz w:val="24"/>
        </w:rPr>
        <w:t xml:space="preserve"> Editor Toolbar:</w:t>
      </w:r>
    </w:p>
    <w:bookmarkEnd w:id="216"/>
    <w:p w14:paraId="5F3DBD7F" w14:textId="30D08338" w:rsidR="00BB6A96" w:rsidRDefault="00BB6A96" w:rsidP="00BB6A96">
      <w:pPr>
        <w:keepNext/>
        <w:keepLines/>
        <w:spacing w:before="200" w:after="0"/>
        <w:outlineLvl w:val="2"/>
        <w:rPr>
          <w:rFonts w:eastAsiaTheme="majorEastAsia" w:cstheme="minorHAnsi"/>
          <w:bCs/>
          <w:sz w:val="24"/>
        </w:rPr>
      </w:pPr>
      <w:r>
        <w:rPr>
          <w:rFonts w:eastAsiaTheme="majorEastAsia" w:cstheme="minorHAnsi"/>
          <w:bCs/>
          <w:sz w:val="24"/>
        </w:rPr>
        <w:t xml:space="preserve">First add </w:t>
      </w:r>
      <w:commentRangeStart w:id="217"/>
      <w:r w:rsidR="00C84882">
        <w:fldChar w:fldCharType="begin"/>
      </w:r>
      <w:r w:rsidR="00C84882">
        <w:instrText xml:space="preserve"> HYPERLINK "https://missouriconservation.sharepoint.com/:b:/r/sites/gis/Shared%20Documents/GIS%20Quick%20Tips/GISQuickTip_EditingFeatures.pdf?csf=1&amp;e=avR7vq" </w:instrText>
      </w:r>
      <w:r w:rsidR="00C84882">
        <w:fldChar w:fldCharType="separate"/>
      </w:r>
      <w:r w:rsidRPr="005F6F96">
        <w:rPr>
          <w:rStyle w:val="Hyperlink"/>
          <w:rFonts w:eastAsiaTheme="majorEastAsia" w:cstheme="minorHAnsi"/>
          <w:sz w:val="24"/>
        </w:rPr>
        <w:t>the Editor toolbar</w:t>
      </w:r>
      <w:r w:rsidR="00C84882">
        <w:rPr>
          <w:rStyle w:val="Hyperlink"/>
          <w:rFonts w:eastAsiaTheme="majorEastAsia" w:cstheme="minorHAnsi"/>
          <w:sz w:val="24"/>
        </w:rPr>
        <w:fldChar w:fldCharType="end"/>
      </w:r>
      <w:commentRangeEnd w:id="217"/>
      <w:r w:rsidR="00193F8B">
        <w:rPr>
          <w:rStyle w:val="CommentReference"/>
        </w:rPr>
        <w:commentReference w:id="217"/>
      </w:r>
      <w:r>
        <w:rPr>
          <w:rFonts w:eastAsiaTheme="majorEastAsia" w:cstheme="minorHAnsi"/>
          <w:bCs/>
          <w:sz w:val="24"/>
        </w:rPr>
        <w:t xml:space="preserve"> (may already be added).</w:t>
      </w:r>
    </w:p>
    <w:p w14:paraId="1E36E2E4" w14:textId="347518B7" w:rsidR="00982FD3" w:rsidRDefault="00982FD3" w:rsidP="005F6F96">
      <w:pPr>
        <w:keepNext/>
        <w:keepLines/>
        <w:spacing w:before="200" w:after="0"/>
        <w:jc w:val="center"/>
        <w:outlineLvl w:val="2"/>
        <w:rPr>
          <w:rFonts w:eastAsiaTheme="majorEastAsia" w:cstheme="minorHAnsi"/>
          <w:bCs/>
          <w:sz w:val="24"/>
        </w:rPr>
      </w:pPr>
      <w:r>
        <w:rPr>
          <w:noProof/>
        </w:rPr>
        <w:drawing>
          <wp:inline distT="0" distB="0" distL="0" distR="0" wp14:anchorId="0951B00D" wp14:editId="332B00AC">
            <wp:extent cx="5153025" cy="2543175"/>
            <wp:effectExtent l="19050" t="19050" r="2857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33" r="7045" b="22063"/>
                    <a:stretch/>
                  </pic:blipFill>
                  <pic:spPr bwMode="auto">
                    <a:xfrm>
                      <a:off x="0" y="0"/>
                      <a:ext cx="5153025" cy="2543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420332" w14:textId="5E34D245" w:rsidR="005F6F96" w:rsidRPr="005F6F96" w:rsidRDefault="005F6F96" w:rsidP="005F6F96">
      <w:pPr>
        <w:pStyle w:val="Caption"/>
        <w:keepNext/>
        <w:jc w:val="center"/>
        <w:rPr>
          <w:b w:val="0"/>
          <w:bCs w:val="0"/>
          <w:color w:val="auto"/>
          <w:sz w:val="22"/>
          <w:szCs w:val="22"/>
        </w:rPr>
      </w:pPr>
      <w:r w:rsidRPr="005F6F96">
        <w:rPr>
          <w:sz w:val="22"/>
        </w:rPr>
        <w:t>Figure 31.</w:t>
      </w:r>
      <w:r w:rsidRPr="00941E68">
        <w:rPr>
          <w:sz w:val="22"/>
        </w:rPr>
        <w:t xml:space="preserve"> </w:t>
      </w:r>
      <w:r>
        <w:rPr>
          <w:sz w:val="22"/>
        </w:rPr>
        <w:t xml:space="preserve"> </w:t>
      </w:r>
      <w:r w:rsidRPr="005F6F96">
        <w:rPr>
          <w:b w:val="0"/>
          <w:sz w:val="22"/>
        </w:rPr>
        <w:t>Adding the Editor toolbar to the workspace.</w:t>
      </w:r>
    </w:p>
    <w:p w14:paraId="30B1456F" w14:textId="1B88226C" w:rsidR="00BB6A96" w:rsidRDefault="005F6F96" w:rsidP="00BB6A96">
      <w:pPr>
        <w:keepNext/>
        <w:keepLines/>
        <w:spacing w:before="200" w:after="0"/>
        <w:outlineLvl w:val="2"/>
        <w:rPr>
          <w:rFonts w:eastAsiaTheme="majorEastAsia" w:cstheme="minorHAnsi"/>
          <w:bCs/>
          <w:sz w:val="24"/>
        </w:rPr>
      </w:pPr>
      <w:r>
        <w:rPr>
          <w:rFonts w:eastAsiaTheme="majorEastAsia" w:cstheme="minorHAnsi"/>
          <w:bCs/>
          <w:sz w:val="24"/>
        </w:rPr>
        <w:t xml:space="preserve">Once the Editor tool bar has been added.  </w:t>
      </w:r>
      <w:r w:rsidR="00BB6A96">
        <w:rPr>
          <w:rFonts w:eastAsiaTheme="majorEastAsia" w:cstheme="minorHAnsi"/>
          <w:bCs/>
          <w:sz w:val="24"/>
        </w:rPr>
        <w:t>Click</w:t>
      </w:r>
      <w:r>
        <w:rPr>
          <w:rFonts w:eastAsiaTheme="majorEastAsia" w:cstheme="minorHAnsi"/>
          <w:bCs/>
          <w:sz w:val="24"/>
        </w:rPr>
        <w:t xml:space="preserve"> the</w:t>
      </w:r>
      <w:r w:rsidR="00BB6A96">
        <w:rPr>
          <w:rFonts w:eastAsiaTheme="majorEastAsia" w:cstheme="minorHAnsi"/>
          <w:bCs/>
          <w:sz w:val="24"/>
        </w:rPr>
        <w:t xml:space="preserve"> </w:t>
      </w:r>
      <w:r w:rsidR="00BB6A96" w:rsidRPr="005F6F96">
        <w:rPr>
          <w:rFonts w:eastAsiaTheme="majorEastAsia" w:cstheme="minorHAnsi"/>
          <w:b/>
          <w:bCs/>
          <w:sz w:val="24"/>
        </w:rPr>
        <w:t>Editor</w:t>
      </w:r>
      <w:r>
        <w:rPr>
          <w:rFonts w:eastAsiaTheme="majorEastAsia" w:cstheme="minorHAnsi"/>
          <w:b/>
          <w:bCs/>
          <w:sz w:val="24"/>
        </w:rPr>
        <w:t xml:space="preserve"> </w:t>
      </w:r>
      <w:r w:rsidRPr="005F6F96">
        <w:rPr>
          <w:rFonts w:eastAsiaTheme="majorEastAsia" w:cstheme="minorHAnsi"/>
          <w:bCs/>
          <w:sz w:val="24"/>
        </w:rPr>
        <w:t xml:space="preserve">dropdown </w:t>
      </w:r>
      <w:r w:rsidRPr="005F6F96">
        <w:rPr>
          <w:rFonts w:eastAsiaTheme="majorEastAsia" w:cstheme="minorHAnsi"/>
          <w:bCs/>
          <w:sz w:val="24"/>
        </w:rPr>
        <w:sym w:font="Wingdings" w:char="F0E0"/>
      </w:r>
      <w:r>
        <w:rPr>
          <w:rFonts w:eastAsiaTheme="majorEastAsia" w:cstheme="minorHAnsi"/>
          <w:bCs/>
          <w:sz w:val="24"/>
        </w:rPr>
        <w:t xml:space="preserve"> </w:t>
      </w:r>
      <w:r w:rsidR="00332261">
        <w:rPr>
          <w:rFonts w:eastAsiaTheme="majorEastAsia" w:cstheme="minorHAnsi"/>
          <w:bCs/>
          <w:sz w:val="24"/>
        </w:rPr>
        <w:t xml:space="preserve"> </w:t>
      </w:r>
      <w:r w:rsidR="00BB6A96" w:rsidRPr="005F6F96">
        <w:rPr>
          <w:rFonts w:eastAsiaTheme="majorEastAsia" w:cstheme="minorHAnsi"/>
          <w:b/>
          <w:bCs/>
          <w:sz w:val="24"/>
        </w:rPr>
        <w:t>Start Editing</w:t>
      </w:r>
      <w:r w:rsidR="00BB6A96">
        <w:rPr>
          <w:rFonts w:eastAsiaTheme="majorEastAsia" w:cstheme="minorHAnsi"/>
          <w:bCs/>
          <w:sz w:val="24"/>
        </w:rPr>
        <w:t>.</w:t>
      </w:r>
    </w:p>
    <w:p w14:paraId="4F5FCEC3" w14:textId="7510645F" w:rsidR="00982FD3" w:rsidRDefault="00982FD3" w:rsidP="005F6F96">
      <w:pPr>
        <w:keepNext/>
        <w:keepLines/>
        <w:spacing w:before="200" w:after="0"/>
        <w:jc w:val="center"/>
        <w:outlineLvl w:val="2"/>
        <w:rPr>
          <w:rFonts w:eastAsiaTheme="majorEastAsia" w:cstheme="minorHAnsi"/>
          <w:bCs/>
          <w:sz w:val="24"/>
        </w:rPr>
      </w:pPr>
      <w:r w:rsidRPr="00982FD3">
        <w:rPr>
          <w:noProof/>
        </w:rPr>
        <w:drawing>
          <wp:inline distT="0" distB="0" distL="0" distR="0" wp14:anchorId="533DB35F" wp14:editId="2A359DF4">
            <wp:extent cx="3200400" cy="1950085"/>
            <wp:effectExtent l="19050" t="19050" r="19050"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526" t="7246"/>
                    <a:stretch/>
                  </pic:blipFill>
                  <pic:spPr bwMode="auto">
                    <a:xfrm>
                      <a:off x="0" y="0"/>
                      <a:ext cx="3201443" cy="19507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E77DC3" w14:textId="0B49DCB8" w:rsidR="005F6F96" w:rsidRDefault="005F6F96" w:rsidP="005F6F96">
      <w:pPr>
        <w:pStyle w:val="Caption"/>
        <w:keepNext/>
        <w:jc w:val="center"/>
        <w:rPr>
          <w:rFonts w:eastAsiaTheme="majorEastAsia" w:cstheme="minorHAnsi"/>
          <w:bCs w:val="0"/>
          <w:sz w:val="24"/>
        </w:rPr>
      </w:pPr>
      <w:r w:rsidRPr="00941E68">
        <w:rPr>
          <w:sz w:val="22"/>
        </w:rPr>
        <w:t xml:space="preserve">Figure </w:t>
      </w:r>
      <w:r>
        <w:rPr>
          <w:sz w:val="22"/>
        </w:rPr>
        <w:t>32</w:t>
      </w:r>
      <w:r w:rsidRPr="00941E68">
        <w:rPr>
          <w:sz w:val="22"/>
        </w:rPr>
        <w:t xml:space="preserve">. </w:t>
      </w:r>
      <w:r w:rsidRPr="00130555">
        <w:rPr>
          <w:b w:val="0"/>
          <w:sz w:val="22"/>
        </w:rPr>
        <w:t xml:space="preserve"> </w:t>
      </w:r>
      <w:r>
        <w:rPr>
          <w:b w:val="0"/>
          <w:sz w:val="22"/>
        </w:rPr>
        <w:t>Starting an Edit Session with the Editor toolbar.</w:t>
      </w:r>
    </w:p>
    <w:p w14:paraId="360762DD" w14:textId="7C23CB9E" w:rsidR="00BB6A96" w:rsidRPr="00193F8B" w:rsidRDefault="00332261" w:rsidP="00BB6A96">
      <w:pPr>
        <w:keepNext/>
        <w:keepLines/>
        <w:spacing w:before="200" w:after="0"/>
        <w:outlineLvl w:val="2"/>
        <w:rPr>
          <w:rFonts w:eastAsiaTheme="majorEastAsia" w:cstheme="minorHAnsi"/>
          <w:bCs/>
          <w:sz w:val="24"/>
        </w:rPr>
      </w:pPr>
      <w:r>
        <w:rPr>
          <w:rFonts w:eastAsiaTheme="majorEastAsia" w:cstheme="minorHAnsi"/>
          <w:bCs/>
          <w:sz w:val="24"/>
        </w:rPr>
        <w:lastRenderedPageBreak/>
        <w:t xml:space="preserve">Once an edit session has been started, the </w:t>
      </w:r>
      <w:r>
        <w:rPr>
          <w:rFonts w:eastAsiaTheme="majorEastAsia" w:cstheme="minorHAnsi"/>
          <w:b/>
          <w:bCs/>
          <w:sz w:val="24"/>
        </w:rPr>
        <w:t xml:space="preserve">Edit Tool </w:t>
      </w:r>
      <w:r>
        <w:rPr>
          <w:rFonts w:eastAsiaTheme="majorEastAsia" w:cstheme="minorHAnsi"/>
          <w:bCs/>
          <w:sz w:val="24"/>
        </w:rPr>
        <w:t xml:space="preserve">icon on the Editor toolbar will be highlighted (Figure 33).  </w:t>
      </w:r>
      <w:r w:rsidR="004F4612">
        <w:rPr>
          <w:rFonts w:eastAsiaTheme="majorEastAsia" w:cstheme="minorHAnsi"/>
          <w:bCs/>
          <w:sz w:val="24"/>
        </w:rPr>
        <w:t>With the Edit tool enabled, y</w:t>
      </w:r>
      <w:r>
        <w:rPr>
          <w:rFonts w:eastAsiaTheme="majorEastAsia" w:cstheme="minorHAnsi"/>
          <w:bCs/>
          <w:sz w:val="24"/>
        </w:rPr>
        <w:t xml:space="preserve">ou </w:t>
      </w:r>
      <w:r w:rsidR="004F4612">
        <w:rPr>
          <w:rFonts w:eastAsiaTheme="majorEastAsia" w:cstheme="minorHAnsi"/>
          <w:bCs/>
          <w:sz w:val="24"/>
        </w:rPr>
        <w:t>can</w:t>
      </w:r>
      <w:r>
        <w:rPr>
          <w:rFonts w:eastAsiaTheme="majorEastAsia" w:cstheme="minorHAnsi"/>
          <w:bCs/>
          <w:sz w:val="24"/>
        </w:rPr>
        <w:t xml:space="preserve"> </w:t>
      </w:r>
      <w:r w:rsidR="004F4612">
        <w:rPr>
          <w:rFonts w:eastAsiaTheme="majorEastAsia" w:cstheme="minorHAnsi"/>
          <w:bCs/>
          <w:sz w:val="24"/>
        </w:rPr>
        <w:t>select and manipulate</w:t>
      </w:r>
      <w:r w:rsidR="00F34AE5">
        <w:rPr>
          <w:rFonts w:eastAsiaTheme="majorEastAsia" w:cstheme="minorHAnsi"/>
          <w:bCs/>
          <w:sz w:val="24"/>
        </w:rPr>
        <w:t xml:space="preserve"> the</w:t>
      </w:r>
      <w:r w:rsidR="0068348A">
        <w:rPr>
          <w:rFonts w:eastAsiaTheme="majorEastAsia" w:cstheme="minorHAnsi"/>
          <w:bCs/>
          <w:sz w:val="24"/>
        </w:rPr>
        <w:t xml:space="preserve"> stream</w:t>
      </w:r>
      <w:r w:rsidR="004F4612">
        <w:rPr>
          <w:rFonts w:eastAsiaTheme="majorEastAsia" w:cstheme="minorHAnsi"/>
          <w:bCs/>
          <w:sz w:val="24"/>
        </w:rPr>
        <w:t xml:space="preserve"> lines</w:t>
      </w:r>
      <w:r w:rsidR="00BB6A96">
        <w:rPr>
          <w:rFonts w:eastAsiaTheme="majorEastAsia" w:cstheme="minorHAnsi"/>
          <w:bCs/>
          <w:sz w:val="24"/>
        </w:rPr>
        <w:t xml:space="preserve">. </w:t>
      </w:r>
      <w:r w:rsidR="003F7C93">
        <w:rPr>
          <w:rFonts w:eastAsiaTheme="majorEastAsia" w:cstheme="minorHAnsi"/>
          <w:bCs/>
          <w:sz w:val="24"/>
        </w:rPr>
        <w:t xml:space="preserve"> </w:t>
      </w:r>
      <w:r w:rsidR="0068348A">
        <w:rPr>
          <w:rFonts w:eastAsiaTheme="majorEastAsia" w:cstheme="minorHAnsi"/>
          <w:bCs/>
          <w:sz w:val="24"/>
        </w:rPr>
        <w:t>Double click</w:t>
      </w:r>
      <w:r w:rsidR="00F34AE5">
        <w:rPr>
          <w:rFonts w:eastAsiaTheme="majorEastAsia" w:cstheme="minorHAnsi"/>
          <w:bCs/>
          <w:sz w:val="24"/>
        </w:rPr>
        <w:t xml:space="preserve">ing a </w:t>
      </w:r>
      <w:r w:rsidR="0068348A">
        <w:rPr>
          <w:rFonts w:eastAsiaTheme="majorEastAsia" w:cstheme="minorHAnsi"/>
          <w:bCs/>
          <w:sz w:val="24"/>
        </w:rPr>
        <w:t>lin</w:t>
      </w:r>
      <w:r w:rsidR="00F34AE5">
        <w:rPr>
          <w:rFonts w:eastAsiaTheme="majorEastAsia" w:cstheme="minorHAnsi"/>
          <w:bCs/>
          <w:sz w:val="24"/>
        </w:rPr>
        <w:t>e causes t</w:t>
      </w:r>
      <w:r w:rsidR="0068348A">
        <w:rPr>
          <w:rFonts w:eastAsiaTheme="majorEastAsia" w:cstheme="minorHAnsi"/>
          <w:bCs/>
          <w:sz w:val="24"/>
        </w:rPr>
        <w:t>he p</w:t>
      </w:r>
      <w:r w:rsidR="004F4612">
        <w:rPr>
          <w:rFonts w:eastAsiaTheme="majorEastAsia" w:cstheme="minorHAnsi"/>
          <w:bCs/>
          <w:sz w:val="24"/>
        </w:rPr>
        <w:t xml:space="preserve">oint </w:t>
      </w:r>
      <w:r w:rsidR="009C008F">
        <w:rPr>
          <w:rFonts w:eastAsiaTheme="majorEastAsia" w:cstheme="minorHAnsi"/>
          <w:bCs/>
          <w:sz w:val="24"/>
        </w:rPr>
        <w:t>vertices</w:t>
      </w:r>
      <w:r w:rsidR="0068348A">
        <w:rPr>
          <w:rFonts w:eastAsiaTheme="majorEastAsia" w:cstheme="minorHAnsi"/>
          <w:bCs/>
          <w:sz w:val="24"/>
        </w:rPr>
        <w:t xml:space="preserve"> to appear within each line. </w:t>
      </w:r>
      <w:r w:rsidR="004F4612">
        <w:rPr>
          <w:rFonts w:eastAsiaTheme="majorEastAsia" w:cstheme="minorHAnsi"/>
          <w:bCs/>
          <w:sz w:val="24"/>
        </w:rPr>
        <w:t xml:space="preserve"> </w:t>
      </w:r>
      <w:r w:rsidR="0068348A">
        <w:rPr>
          <w:rFonts w:eastAsiaTheme="majorEastAsia" w:cstheme="minorHAnsi"/>
          <w:bCs/>
          <w:sz w:val="24"/>
        </w:rPr>
        <w:t xml:space="preserve">The point </w:t>
      </w:r>
      <w:r w:rsidR="009C008F">
        <w:rPr>
          <w:rFonts w:eastAsiaTheme="majorEastAsia" w:cstheme="minorHAnsi"/>
          <w:bCs/>
          <w:sz w:val="24"/>
        </w:rPr>
        <w:t>vertices</w:t>
      </w:r>
      <w:r w:rsidR="0068348A">
        <w:rPr>
          <w:rFonts w:eastAsiaTheme="majorEastAsia" w:cstheme="minorHAnsi"/>
          <w:bCs/>
          <w:sz w:val="24"/>
        </w:rPr>
        <w:t xml:space="preserve"> can</w:t>
      </w:r>
      <w:r w:rsidR="00F34AE5">
        <w:rPr>
          <w:rFonts w:eastAsiaTheme="majorEastAsia" w:cstheme="minorHAnsi"/>
          <w:bCs/>
          <w:sz w:val="24"/>
        </w:rPr>
        <w:t xml:space="preserve"> then</w:t>
      </w:r>
      <w:r w:rsidR="0068348A">
        <w:rPr>
          <w:rFonts w:eastAsiaTheme="majorEastAsia" w:cstheme="minorHAnsi"/>
          <w:bCs/>
          <w:sz w:val="24"/>
        </w:rPr>
        <w:t xml:space="preserve"> be moved i</w:t>
      </w:r>
      <w:r w:rsidR="00BB6A96">
        <w:rPr>
          <w:rFonts w:eastAsiaTheme="majorEastAsia" w:cstheme="minorHAnsi"/>
          <w:bCs/>
          <w:sz w:val="24"/>
        </w:rPr>
        <w:t>ndividually</w:t>
      </w:r>
      <w:r w:rsidR="0068348A">
        <w:rPr>
          <w:rFonts w:eastAsiaTheme="majorEastAsia" w:cstheme="minorHAnsi"/>
          <w:bCs/>
          <w:sz w:val="24"/>
        </w:rPr>
        <w:t xml:space="preserve"> to reshape the stream lines</w:t>
      </w:r>
      <w:r w:rsidR="00BB6A96">
        <w:rPr>
          <w:rFonts w:eastAsiaTheme="majorEastAsia" w:cstheme="minorHAnsi"/>
          <w:bCs/>
          <w:sz w:val="24"/>
        </w:rPr>
        <w:t>.</w:t>
      </w:r>
      <w:ins w:id="218" w:author="Jonathan Brooks" w:date="2018-09-18T10:26:00Z">
        <w:r w:rsidR="00193F8B">
          <w:rPr>
            <w:rFonts w:eastAsiaTheme="majorEastAsia" w:cstheme="minorHAnsi"/>
            <w:bCs/>
            <w:sz w:val="24"/>
          </w:rPr>
          <w:t xml:space="preserve"> Alternatively, you can use the </w:t>
        </w:r>
        <w:r w:rsidR="00193F8B" w:rsidRPr="00193F8B">
          <w:rPr>
            <w:rFonts w:eastAsiaTheme="majorEastAsia" w:cstheme="minorHAnsi"/>
            <w:b/>
            <w:bCs/>
            <w:sz w:val="24"/>
            <w:rPrChange w:id="219" w:author="Jonathan Brooks" w:date="2018-09-18T10:26:00Z">
              <w:rPr>
                <w:rFonts w:eastAsiaTheme="majorEastAsia" w:cstheme="minorHAnsi"/>
                <w:bCs/>
                <w:sz w:val="24"/>
              </w:rPr>
            </w:rPrChange>
          </w:rPr>
          <w:t>Reshape Features</w:t>
        </w:r>
        <w:r w:rsidR="00193F8B">
          <w:rPr>
            <w:rFonts w:eastAsiaTheme="majorEastAsia" w:cstheme="minorHAnsi"/>
            <w:bCs/>
            <w:sz w:val="24"/>
          </w:rPr>
          <w:t xml:space="preserve"> </w:t>
        </w:r>
        <w:r w:rsidR="0017348B">
          <w:rPr>
            <w:rFonts w:eastAsiaTheme="majorEastAsia" w:cstheme="minorHAnsi"/>
            <w:bCs/>
            <w:sz w:val="24"/>
          </w:rPr>
          <w:t xml:space="preserve">on the Editor toolbar. Begin by selecting this tool. Click on the line where the edit is to begin. Continue adding </w:t>
        </w:r>
      </w:ins>
      <w:ins w:id="220" w:author="Jonathan Brooks" w:date="2018-09-18T10:29:00Z">
        <w:r w:rsidR="0017348B">
          <w:rPr>
            <w:rFonts w:eastAsiaTheme="majorEastAsia" w:cstheme="minorHAnsi"/>
            <w:bCs/>
            <w:sz w:val="24"/>
          </w:rPr>
          <w:t>vertices</w:t>
        </w:r>
      </w:ins>
      <w:ins w:id="221" w:author="Jonathan Brooks" w:date="2018-09-18T10:26:00Z">
        <w:r w:rsidR="0017348B">
          <w:rPr>
            <w:rFonts w:eastAsiaTheme="majorEastAsia" w:cstheme="minorHAnsi"/>
            <w:bCs/>
            <w:sz w:val="24"/>
          </w:rPr>
          <w:t xml:space="preserve"> where the edited line is to be drawn. When </w:t>
        </w:r>
      </w:ins>
      <w:ins w:id="222" w:author="Jonathan Brooks" w:date="2018-09-18T10:30:00Z">
        <w:r w:rsidR="0017348B">
          <w:rPr>
            <w:rFonts w:eastAsiaTheme="majorEastAsia" w:cstheme="minorHAnsi"/>
            <w:bCs/>
            <w:sz w:val="24"/>
          </w:rPr>
          <w:t>the edited line</w:t>
        </w:r>
      </w:ins>
      <w:ins w:id="223" w:author="Jonathan Brooks" w:date="2018-09-18T10:26:00Z">
        <w:r w:rsidR="0017348B">
          <w:rPr>
            <w:rFonts w:eastAsiaTheme="majorEastAsia" w:cstheme="minorHAnsi"/>
            <w:bCs/>
            <w:sz w:val="24"/>
          </w:rPr>
          <w:t xml:space="preserve"> </w:t>
        </w:r>
      </w:ins>
      <w:ins w:id="224" w:author="Jonathan Brooks" w:date="2018-09-18T10:30:00Z">
        <w:r w:rsidR="0017348B">
          <w:rPr>
            <w:rFonts w:eastAsiaTheme="majorEastAsia" w:cstheme="minorHAnsi"/>
            <w:bCs/>
            <w:sz w:val="24"/>
          </w:rPr>
          <w:t xml:space="preserve">links back </w:t>
        </w:r>
      </w:ins>
      <w:ins w:id="225" w:author="Jonathan Brooks" w:date="2018-09-18T10:26:00Z">
        <w:r w:rsidR="0017348B">
          <w:rPr>
            <w:rFonts w:eastAsiaTheme="majorEastAsia" w:cstheme="minorHAnsi"/>
            <w:bCs/>
            <w:sz w:val="24"/>
          </w:rPr>
          <w:t xml:space="preserve">to the existing streamline, double click to complete the edits. </w:t>
        </w:r>
      </w:ins>
    </w:p>
    <w:p w14:paraId="72971B73" w14:textId="476055F1" w:rsidR="00982FD3" w:rsidRDefault="00982FD3" w:rsidP="0068348A">
      <w:pPr>
        <w:keepNext/>
        <w:keepLines/>
        <w:spacing w:before="200" w:after="0"/>
        <w:jc w:val="center"/>
        <w:outlineLvl w:val="2"/>
        <w:rPr>
          <w:rFonts w:eastAsiaTheme="majorEastAsia" w:cstheme="minorHAnsi"/>
          <w:bCs/>
          <w:sz w:val="24"/>
        </w:rPr>
      </w:pPr>
      <w:r w:rsidRPr="00982FD3">
        <w:rPr>
          <w:noProof/>
        </w:rPr>
        <w:drawing>
          <wp:inline distT="0" distB="0" distL="0" distR="0" wp14:anchorId="1BC145CC" wp14:editId="0EA513BC">
            <wp:extent cx="4029075" cy="352425"/>
            <wp:effectExtent l="19050" t="19050" r="28575" b="285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28" t="7812" r="1" b="34376"/>
                    <a:stretch/>
                  </pic:blipFill>
                  <pic:spPr bwMode="auto">
                    <a:xfrm>
                      <a:off x="0" y="0"/>
                      <a:ext cx="4029075" cy="352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0E2B5B" w14:textId="296B22CA" w:rsidR="007171CC" w:rsidRPr="00941E68" w:rsidRDefault="007171CC" w:rsidP="007171CC">
      <w:pPr>
        <w:pStyle w:val="Caption"/>
        <w:keepNext/>
        <w:jc w:val="center"/>
        <w:rPr>
          <w:b w:val="0"/>
          <w:bCs w:val="0"/>
          <w:color w:val="auto"/>
          <w:sz w:val="22"/>
          <w:szCs w:val="22"/>
        </w:rPr>
      </w:pPr>
      <w:r w:rsidRPr="00941E68">
        <w:rPr>
          <w:sz w:val="22"/>
        </w:rPr>
        <w:t xml:space="preserve">Figure </w:t>
      </w:r>
      <w:r>
        <w:rPr>
          <w:sz w:val="22"/>
        </w:rPr>
        <w:t>33</w:t>
      </w:r>
      <w:r w:rsidRPr="00941E68">
        <w:rPr>
          <w:sz w:val="22"/>
        </w:rPr>
        <w:t xml:space="preserve">. </w:t>
      </w:r>
      <w:r w:rsidRPr="00130555">
        <w:rPr>
          <w:b w:val="0"/>
          <w:sz w:val="22"/>
        </w:rPr>
        <w:t xml:space="preserve"> </w:t>
      </w:r>
      <w:r w:rsidR="0068348A">
        <w:rPr>
          <w:b w:val="0"/>
          <w:sz w:val="22"/>
        </w:rPr>
        <w:t>The Edit Tool icon enabled.</w:t>
      </w:r>
    </w:p>
    <w:p w14:paraId="55CDEC65" w14:textId="77777777" w:rsidR="007171CC" w:rsidRDefault="007171CC" w:rsidP="00BB6A96">
      <w:pPr>
        <w:keepNext/>
        <w:keepLines/>
        <w:spacing w:before="200" w:after="0"/>
        <w:outlineLvl w:val="2"/>
        <w:rPr>
          <w:rFonts w:eastAsiaTheme="majorEastAsia" w:cstheme="minorHAnsi"/>
          <w:bCs/>
          <w:sz w:val="24"/>
        </w:rPr>
      </w:pPr>
    </w:p>
    <w:p w14:paraId="6028A3F0" w14:textId="3754EB14" w:rsidR="00982FD3" w:rsidRDefault="00982FD3" w:rsidP="00F34AE5">
      <w:pPr>
        <w:keepNext/>
        <w:keepLines/>
        <w:spacing w:before="200" w:after="0"/>
        <w:jc w:val="center"/>
        <w:outlineLvl w:val="2"/>
        <w:rPr>
          <w:rFonts w:eastAsiaTheme="majorEastAsia" w:cstheme="minorHAnsi"/>
          <w:bCs/>
          <w:sz w:val="24"/>
        </w:rPr>
      </w:pPr>
      <w:r w:rsidRPr="00982FD3">
        <w:rPr>
          <w:noProof/>
        </w:rPr>
        <w:drawing>
          <wp:inline distT="0" distB="0" distL="0" distR="0" wp14:anchorId="17C62BFE" wp14:editId="35983AEE">
            <wp:extent cx="4181475" cy="1903730"/>
            <wp:effectExtent l="19050" t="19050" r="28575" b="203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9137" cy="1911771"/>
                    </a:xfrm>
                    <a:prstGeom prst="rect">
                      <a:avLst/>
                    </a:prstGeom>
                    <a:ln>
                      <a:solidFill>
                        <a:schemeClr val="tx1"/>
                      </a:solidFill>
                    </a:ln>
                  </pic:spPr>
                </pic:pic>
              </a:graphicData>
            </a:graphic>
          </wp:inline>
        </w:drawing>
      </w:r>
    </w:p>
    <w:p w14:paraId="42FC6C88" w14:textId="5E471511" w:rsidR="0068348A" w:rsidRPr="00941E68" w:rsidRDefault="0068348A" w:rsidP="0068348A">
      <w:pPr>
        <w:pStyle w:val="Caption"/>
        <w:keepNext/>
        <w:jc w:val="center"/>
        <w:rPr>
          <w:b w:val="0"/>
          <w:bCs w:val="0"/>
          <w:color w:val="auto"/>
          <w:sz w:val="22"/>
          <w:szCs w:val="22"/>
        </w:rPr>
      </w:pPr>
      <w:r w:rsidRPr="00941E68">
        <w:rPr>
          <w:sz w:val="22"/>
        </w:rPr>
        <w:t xml:space="preserve">Figure </w:t>
      </w:r>
      <w:r>
        <w:rPr>
          <w:sz w:val="22"/>
        </w:rPr>
        <w:t>34</w:t>
      </w:r>
      <w:r w:rsidRPr="00941E68">
        <w:rPr>
          <w:sz w:val="22"/>
        </w:rPr>
        <w:t xml:space="preserve">. </w:t>
      </w:r>
      <w:r w:rsidRPr="00130555">
        <w:rPr>
          <w:b w:val="0"/>
          <w:sz w:val="22"/>
        </w:rPr>
        <w:t xml:space="preserve"> </w:t>
      </w:r>
      <w:r w:rsidR="00F34AE5">
        <w:rPr>
          <w:b w:val="0"/>
          <w:sz w:val="22"/>
        </w:rPr>
        <w:t xml:space="preserve">Editable point </w:t>
      </w:r>
      <w:r w:rsidR="009C008F">
        <w:rPr>
          <w:b w:val="0"/>
          <w:sz w:val="22"/>
        </w:rPr>
        <w:t>vertices</w:t>
      </w:r>
      <w:r w:rsidR="00F34AE5">
        <w:rPr>
          <w:b w:val="0"/>
          <w:sz w:val="22"/>
        </w:rPr>
        <w:t xml:space="preserve"> within a stream line. </w:t>
      </w:r>
    </w:p>
    <w:p w14:paraId="4FCB2479" w14:textId="77777777" w:rsidR="0068348A" w:rsidRDefault="0068348A" w:rsidP="00BB6A96">
      <w:pPr>
        <w:keepNext/>
        <w:keepLines/>
        <w:spacing w:before="200" w:after="0"/>
        <w:outlineLvl w:val="2"/>
        <w:rPr>
          <w:rFonts w:eastAsiaTheme="majorEastAsia" w:cstheme="minorHAnsi"/>
          <w:bCs/>
          <w:sz w:val="24"/>
        </w:rPr>
      </w:pPr>
    </w:p>
    <w:p w14:paraId="4DF18E99" w14:textId="6087BBAF" w:rsidR="00695122" w:rsidRDefault="00695122" w:rsidP="00BB6A96">
      <w:pPr>
        <w:keepNext/>
        <w:keepLines/>
        <w:spacing w:before="200" w:after="0"/>
        <w:outlineLvl w:val="2"/>
        <w:rPr>
          <w:rFonts w:eastAsiaTheme="majorEastAsia" w:cstheme="minorHAnsi"/>
          <w:bCs/>
          <w:sz w:val="24"/>
        </w:rPr>
      </w:pPr>
      <w:r>
        <w:rPr>
          <w:rFonts w:eastAsiaTheme="majorEastAsia" w:cstheme="minorHAnsi"/>
          <w:bCs/>
          <w:sz w:val="24"/>
        </w:rPr>
        <w:t>If you want to add additional stream lines by drawing them</w:t>
      </w:r>
      <w:r w:rsidR="00164EC1">
        <w:rPr>
          <w:rFonts w:eastAsiaTheme="majorEastAsia" w:cstheme="minorHAnsi"/>
          <w:bCs/>
          <w:sz w:val="24"/>
        </w:rPr>
        <w:t xml:space="preserve">, click </w:t>
      </w:r>
      <w:r w:rsidR="00381DC7">
        <w:rPr>
          <w:rFonts w:eastAsiaTheme="majorEastAsia" w:cstheme="minorHAnsi"/>
          <w:bCs/>
          <w:sz w:val="24"/>
        </w:rPr>
        <w:t xml:space="preserve">the </w:t>
      </w:r>
      <w:r w:rsidR="00164EC1">
        <w:rPr>
          <w:rFonts w:eastAsiaTheme="majorEastAsia" w:cstheme="minorHAnsi"/>
          <w:bCs/>
          <w:sz w:val="24"/>
        </w:rPr>
        <w:t>Create Features</w:t>
      </w:r>
      <w:r w:rsidR="00381DC7">
        <w:rPr>
          <w:rFonts w:eastAsiaTheme="majorEastAsia" w:cstheme="minorHAnsi"/>
          <w:bCs/>
          <w:sz w:val="24"/>
        </w:rPr>
        <w:t xml:space="preserve"> icon on the Editor toolbar (Figure 35). </w:t>
      </w:r>
      <w:r w:rsidR="00164EC1">
        <w:rPr>
          <w:rFonts w:eastAsiaTheme="majorEastAsia" w:cstheme="minorHAnsi"/>
          <w:bCs/>
          <w:sz w:val="24"/>
        </w:rPr>
        <w:t xml:space="preserve"> </w:t>
      </w:r>
      <w:r w:rsidR="00381DC7">
        <w:rPr>
          <w:rFonts w:eastAsiaTheme="majorEastAsia" w:cstheme="minorHAnsi"/>
          <w:bCs/>
          <w:sz w:val="24"/>
        </w:rPr>
        <w:t>T</w:t>
      </w:r>
      <w:r w:rsidR="00164EC1">
        <w:rPr>
          <w:rFonts w:eastAsiaTheme="majorEastAsia" w:cstheme="minorHAnsi"/>
          <w:bCs/>
          <w:sz w:val="24"/>
        </w:rPr>
        <w:t>hen</w:t>
      </w:r>
      <w:r w:rsidR="00381DC7">
        <w:rPr>
          <w:rFonts w:eastAsiaTheme="majorEastAsia" w:cstheme="minorHAnsi"/>
          <w:bCs/>
          <w:sz w:val="24"/>
        </w:rPr>
        <w:t>,</w:t>
      </w:r>
      <w:r w:rsidR="00164EC1">
        <w:rPr>
          <w:rFonts w:eastAsiaTheme="majorEastAsia" w:cstheme="minorHAnsi"/>
          <w:bCs/>
          <w:sz w:val="24"/>
        </w:rPr>
        <w:t xml:space="preserve"> c</w:t>
      </w:r>
      <w:r>
        <w:rPr>
          <w:rFonts w:eastAsiaTheme="majorEastAsia" w:cstheme="minorHAnsi"/>
          <w:bCs/>
          <w:sz w:val="24"/>
        </w:rPr>
        <w:t>lick on the line feature class at the bottom</w:t>
      </w:r>
      <w:r w:rsidR="00381DC7">
        <w:rPr>
          <w:rFonts w:eastAsiaTheme="majorEastAsia" w:cstheme="minorHAnsi"/>
          <w:bCs/>
          <w:sz w:val="24"/>
        </w:rPr>
        <w:t xml:space="preserve"> (Figure 36)</w:t>
      </w:r>
      <w:r>
        <w:rPr>
          <w:rFonts w:eastAsiaTheme="majorEastAsia" w:cstheme="minorHAnsi"/>
          <w:bCs/>
          <w:sz w:val="24"/>
        </w:rPr>
        <w:t>.</w:t>
      </w:r>
      <w:r w:rsidR="00381DC7">
        <w:rPr>
          <w:rFonts w:eastAsiaTheme="majorEastAsia" w:cstheme="minorHAnsi"/>
          <w:bCs/>
          <w:sz w:val="24"/>
        </w:rPr>
        <w:t xml:space="preserve"> </w:t>
      </w:r>
      <w:r>
        <w:rPr>
          <w:rFonts w:eastAsiaTheme="majorEastAsia" w:cstheme="minorHAnsi"/>
          <w:bCs/>
          <w:sz w:val="24"/>
        </w:rPr>
        <w:t xml:space="preserve"> Every mouse click w</w:t>
      </w:r>
      <w:r w:rsidR="00381DC7">
        <w:rPr>
          <w:rFonts w:eastAsiaTheme="majorEastAsia" w:cstheme="minorHAnsi"/>
          <w:bCs/>
          <w:sz w:val="24"/>
        </w:rPr>
        <w:t>ill</w:t>
      </w:r>
      <w:r>
        <w:rPr>
          <w:rFonts w:eastAsiaTheme="majorEastAsia" w:cstheme="minorHAnsi"/>
          <w:bCs/>
          <w:sz w:val="24"/>
        </w:rPr>
        <w:t xml:space="preserve"> now </w:t>
      </w:r>
      <w:r w:rsidR="00381DC7">
        <w:rPr>
          <w:rFonts w:eastAsiaTheme="majorEastAsia" w:cstheme="minorHAnsi"/>
          <w:bCs/>
          <w:sz w:val="24"/>
        </w:rPr>
        <w:t>add a new vertex to the line</w:t>
      </w:r>
      <w:r>
        <w:rPr>
          <w:rFonts w:eastAsiaTheme="majorEastAsia" w:cstheme="minorHAnsi"/>
          <w:bCs/>
          <w:sz w:val="24"/>
        </w:rPr>
        <w:t xml:space="preserve">. </w:t>
      </w:r>
      <w:r w:rsidR="00381DC7">
        <w:rPr>
          <w:rFonts w:eastAsiaTheme="majorEastAsia" w:cstheme="minorHAnsi"/>
          <w:bCs/>
          <w:sz w:val="24"/>
        </w:rPr>
        <w:t xml:space="preserve"> </w:t>
      </w:r>
      <w:ins w:id="226" w:author="Jonathan Brooks" w:date="2018-09-18T10:24:00Z">
        <w:r w:rsidR="00193F8B">
          <w:rPr>
            <w:rFonts w:eastAsiaTheme="majorEastAsia" w:cstheme="minorHAnsi"/>
            <w:bCs/>
            <w:sz w:val="24"/>
          </w:rPr>
          <w:t xml:space="preserve">Begin drawing the new streamline at the headwater and proceed to its confluence. </w:t>
        </w:r>
      </w:ins>
      <w:r>
        <w:rPr>
          <w:rFonts w:eastAsiaTheme="majorEastAsia" w:cstheme="minorHAnsi"/>
          <w:bCs/>
          <w:sz w:val="24"/>
        </w:rPr>
        <w:t>Double click to complete a line.</w:t>
      </w:r>
    </w:p>
    <w:p w14:paraId="1D65D2C8" w14:textId="09006997" w:rsidR="00982FD3" w:rsidRDefault="00982FD3" w:rsidP="00F34AE5">
      <w:pPr>
        <w:keepNext/>
        <w:keepLines/>
        <w:spacing w:before="200" w:after="0"/>
        <w:jc w:val="center"/>
        <w:outlineLvl w:val="2"/>
        <w:rPr>
          <w:rFonts w:eastAsiaTheme="majorEastAsia" w:cstheme="minorHAnsi"/>
          <w:bCs/>
          <w:sz w:val="24"/>
        </w:rPr>
      </w:pPr>
      <w:r w:rsidRPr="00982FD3">
        <w:rPr>
          <w:noProof/>
        </w:rPr>
        <w:drawing>
          <wp:inline distT="0" distB="0" distL="0" distR="0" wp14:anchorId="07A476C0" wp14:editId="0C45D370">
            <wp:extent cx="4752975" cy="723900"/>
            <wp:effectExtent l="19050" t="19050" r="28575" b="190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2975" cy="723900"/>
                    </a:xfrm>
                    <a:prstGeom prst="rect">
                      <a:avLst/>
                    </a:prstGeom>
                    <a:ln>
                      <a:solidFill>
                        <a:schemeClr val="tx1"/>
                      </a:solidFill>
                    </a:ln>
                  </pic:spPr>
                </pic:pic>
              </a:graphicData>
            </a:graphic>
          </wp:inline>
        </w:drawing>
      </w:r>
    </w:p>
    <w:p w14:paraId="573400D9" w14:textId="0C286056" w:rsidR="00381DC7" w:rsidRPr="00941E68" w:rsidRDefault="00381DC7" w:rsidP="00381DC7">
      <w:pPr>
        <w:pStyle w:val="Caption"/>
        <w:keepNext/>
        <w:jc w:val="center"/>
        <w:rPr>
          <w:b w:val="0"/>
          <w:bCs w:val="0"/>
          <w:color w:val="auto"/>
          <w:sz w:val="22"/>
          <w:szCs w:val="22"/>
        </w:rPr>
      </w:pPr>
      <w:r w:rsidRPr="00941E68">
        <w:rPr>
          <w:sz w:val="22"/>
        </w:rPr>
        <w:t xml:space="preserve">Figure </w:t>
      </w:r>
      <w:r>
        <w:rPr>
          <w:sz w:val="22"/>
        </w:rPr>
        <w:t>35</w:t>
      </w:r>
      <w:r w:rsidRPr="00941E68">
        <w:rPr>
          <w:sz w:val="22"/>
        </w:rPr>
        <w:t xml:space="preserve">. </w:t>
      </w:r>
      <w:r w:rsidRPr="00130555">
        <w:rPr>
          <w:b w:val="0"/>
          <w:sz w:val="22"/>
        </w:rPr>
        <w:t xml:space="preserve"> </w:t>
      </w:r>
      <w:r>
        <w:rPr>
          <w:b w:val="0"/>
          <w:sz w:val="22"/>
        </w:rPr>
        <w:t xml:space="preserve">The Create Features icon on the Editor toolbar. </w:t>
      </w:r>
    </w:p>
    <w:p w14:paraId="6FDF6B9E" w14:textId="77777777" w:rsidR="00381DC7" w:rsidRDefault="00381DC7" w:rsidP="00F34AE5">
      <w:pPr>
        <w:keepNext/>
        <w:keepLines/>
        <w:spacing w:before="200" w:after="0"/>
        <w:jc w:val="center"/>
        <w:outlineLvl w:val="2"/>
        <w:rPr>
          <w:rFonts w:eastAsiaTheme="majorEastAsia" w:cstheme="minorHAnsi"/>
          <w:bCs/>
          <w:sz w:val="24"/>
        </w:rPr>
      </w:pPr>
    </w:p>
    <w:p w14:paraId="069D0623" w14:textId="7DA3E647" w:rsidR="00381DC7" w:rsidRDefault="00982FD3" w:rsidP="00C22AD4">
      <w:pPr>
        <w:keepNext/>
        <w:keepLines/>
        <w:spacing w:before="200" w:after="0"/>
        <w:jc w:val="center"/>
        <w:outlineLvl w:val="2"/>
        <w:rPr>
          <w:noProof/>
        </w:rPr>
      </w:pPr>
      <w:r w:rsidRPr="00982FD3">
        <w:rPr>
          <w:noProof/>
        </w:rPr>
        <w:lastRenderedPageBreak/>
        <w:drawing>
          <wp:inline distT="0" distB="0" distL="0" distR="0" wp14:anchorId="2D4E6BF2" wp14:editId="5D4ADDB3">
            <wp:extent cx="2167598" cy="4389120"/>
            <wp:effectExtent l="19050" t="19050" r="23495" b="114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399"/>
                    <a:stretch/>
                  </pic:blipFill>
                  <pic:spPr bwMode="auto">
                    <a:xfrm>
                      <a:off x="0" y="0"/>
                      <a:ext cx="2167598" cy="4389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DA7C10" w14:textId="52A2A5CA" w:rsidR="00381DC7" w:rsidRPr="00941E68" w:rsidRDefault="00381DC7" w:rsidP="00381DC7">
      <w:pPr>
        <w:pStyle w:val="Caption"/>
        <w:keepNext/>
        <w:jc w:val="center"/>
        <w:rPr>
          <w:b w:val="0"/>
          <w:bCs w:val="0"/>
          <w:color w:val="auto"/>
          <w:sz w:val="22"/>
          <w:szCs w:val="22"/>
        </w:rPr>
      </w:pPr>
      <w:r w:rsidRPr="00941E68">
        <w:rPr>
          <w:sz w:val="22"/>
        </w:rPr>
        <w:t xml:space="preserve">Figure </w:t>
      </w:r>
      <w:r>
        <w:rPr>
          <w:sz w:val="22"/>
        </w:rPr>
        <w:t>36</w:t>
      </w:r>
      <w:r w:rsidRPr="00941E68">
        <w:rPr>
          <w:sz w:val="22"/>
        </w:rPr>
        <w:t xml:space="preserve">. </w:t>
      </w:r>
      <w:r w:rsidRPr="00130555">
        <w:rPr>
          <w:b w:val="0"/>
          <w:sz w:val="22"/>
        </w:rPr>
        <w:t xml:space="preserve"> </w:t>
      </w:r>
      <w:r w:rsidR="00C22AD4">
        <w:rPr>
          <w:b w:val="0"/>
          <w:sz w:val="22"/>
        </w:rPr>
        <w:t>Selecting Line Feature Class type in Create Features</w:t>
      </w:r>
      <w:r>
        <w:rPr>
          <w:b w:val="0"/>
          <w:sz w:val="22"/>
        </w:rPr>
        <w:t xml:space="preserve">. </w:t>
      </w:r>
    </w:p>
    <w:p w14:paraId="7CDD3765" w14:textId="7DB2C6AF" w:rsidR="00982FD3" w:rsidRDefault="00982FD3" w:rsidP="00BB6A96">
      <w:pPr>
        <w:keepNext/>
        <w:keepLines/>
        <w:spacing w:before="200" w:after="0"/>
        <w:outlineLvl w:val="2"/>
        <w:rPr>
          <w:rFonts w:eastAsiaTheme="majorEastAsia" w:cstheme="minorHAnsi"/>
          <w:bCs/>
          <w:sz w:val="24"/>
        </w:rPr>
      </w:pPr>
    </w:p>
    <w:p w14:paraId="6D888417" w14:textId="5079344B" w:rsidR="00164EC1" w:rsidRDefault="00164EC1" w:rsidP="00164EC1">
      <w:pPr>
        <w:keepNext/>
        <w:keepLines/>
        <w:spacing w:before="200" w:after="0"/>
        <w:outlineLvl w:val="2"/>
        <w:rPr>
          <w:rFonts w:eastAsiaTheme="majorEastAsia" w:cstheme="minorHAnsi"/>
          <w:bCs/>
          <w:sz w:val="24"/>
        </w:rPr>
      </w:pPr>
      <w:commentRangeStart w:id="227"/>
      <w:commentRangeStart w:id="228"/>
      <w:commentRangeStart w:id="229"/>
      <w:r>
        <w:rPr>
          <w:rFonts w:eastAsiaTheme="majorEastAsia" w:cstheme="minorHAnsi"/>
          <w:bCs/>
          <w:sz w:val="24"/>
        </w:rPr>
        <w:t xml:space="preserve">When you are </w:t>
      </w:r>
      <w:r w:rsidR="00C22AD4">
        <w:rPr>
          <w:rFonts w:eastAsiaTheme="majorEastAsia" w:cstheme="minorHAnsi"/>
          <w:bCs/>
          <w:sz w:val="24"/>
        </w:rPr>
        <w:t>finished</w:t>
      </w:r>
      <w:r>
        <w:rPr>
          <w:rFonts w:eastAsiaTheme="majorEastAsia" w:cstheme="minorHAnsi"/>
          <w:bCs/>
          <w:sz w:val="24"/>
        </w:rPr>
        <w:t xml:space="preserve"> editing, </w:t>
      </w:r>
      <w:r w:rsidR="00C22AD4">
        <w:rPr>
          <w:rFonts w:eastAsiaTheme="majorEastAsia" w:cstheme="minorHAnsi"/>
          <w:bCs/>
          <w:sz w:val="24"/>
        </w:rPr>
        <w:t>c</w:t>
      </w:r>
      <w:r>
        <w:rPr>
          <w:rFonts w:eastAsiaTheme="majorEastAsia" w:cstheme="minorHAnsi"/>
          <w:bCs/>
          <w:sz w:val="24"/>
        </w:rPr>
        <w:t>lick Editor</w:t>
      </w:r>
      <w:r w:rsidR="00381DC7">
        <w:rPr>
          <w:rFonts w:eastAsiaTheme="majorEastAsia" w:cstheme="minorHAnsi"/>
          <w:bCs/>
          <w:sz w:val="24"/>
        </w:rPr>
        <w:t xml:space="preserve"> </w:t>
      </w:r>
      <w:r w:rsidR="00381DC7" w:rsidRPr="00381DC7">
        <w:rPr>
          <w:rFonts w:eastAsiaTheme="majorEastAsia" w:cstheme="minorHAnsi"/>
          <w:bCs/>
          <w:sz w:val="24"/>
        </w:rPr>
        <w:sym w:font="Wingdings" w:char="F0E0"/>
      </w:r>
      <w:r w:rsidR="00381DC7">
        <w:rPr>
          <w:rFonts w:eastAsiaTheme="majorEastAsia" w:cstheme="minorHAnsi"/>
          <w:bCs/>
          <w:sz w:val="24"/>
        </w:rPr>
        <w:t xml:space="preserve"> </w:t>
      </w:r>
      <w:r w:rsidR="00381DC7" w:rsidRPr="00C22AD4">
        <w:rPr>
          <w:rFonts w:eastAsiaTheme="majorEastAsia" w:cstheme="minorHAnsi"/>
          <w:b/>
          <w:bCs/>
          <w:sz w:val="24"/>
        </w:rPr>
        <w:t>Save Edits</w:t>
      </w:r>
      <w:r w:rsidR="00381DC7">
        <w:rPr>
          <w:rFonts w:eastAsiaTheme="majorEastAsia" w:cstheme="minorHAnsi"/>
          <w:bCs/>
          <w:sz w:val="24"/>
        </w:rPr>
        <w:t xml:space="preserve"> </w:t>
      </w:r>
      <w:r w:rsidR="00C22AD4">
        <w:rPr>
          <w:rFonts w:eastAsiaTheme="majorEastAsia" w:cstheme="minorHAnsi"/>
          <w:bCs/>
          <w:sz w:val="24"/>
        </w:rPr>
        <w:t>and then</w:t>
      </w:r>
      <w:r w:rsidR="00381DC7">
        <w:rPr>
          <w:rFonts w:eastAsiaTheme="majorEastAsia" w:cstheme="minorHAnsi"/>
          <w:bCs/>
          <w:sz w:val="24"/>
        </w:rPr>
        <w:t xml:space="preserve"> </w:t>
      </w:r>
      <w:r w:rsidRPr="00C22AD4">
        <w:rPr>
          <w:rFonts w:eastAsiaTheme="majorEastAsia" w:cstheme="minorHAnsi"/>
          <w:b/>
          <w:bCs/>
          <w:sz w:val="24"/>
        </w:rPr>
        <w:t>Stop Editing</w:t>
      </w:r>
      <w:r>
        <w:rPr>
          <w:rFonts w:eastAsiaTheme="majorEastAsia" w:cstheme="minorHAnsi"/>
          <w:bCs/>
          <w:sz w:val="24"/>
        </w:rPr>
        <w:t>.</w:t>
      </w:r>
      <w:commentRangeEnd w:id="227"/>
      <w:r w:rsidR="00FE0665">
        <w:rPr>
          <w:rStyle w:val="CommentReference"/>
        </w:rPr>
        <w:commentReference w:id="227"/>
      </w:r>
      <w:commentRangeEnd w:id="228"/>
      <w:r w:rsidR="003C60DF">
        <w:rPr>
          <w:rStyle w:val="CommentReference"/>
        </w:rPr>
        <w:commentReference w:id="228"/>
      </w:r>
      <w:commentRangeEnd w:id="229"/>
      <w:r w:rsidR="003C60DF">
        <w:rPr>
          <w:rStyle w:val="CommentReference"/>
        </w:rPr>
        <w:commentReference w:id="229"/>
      </w:r>
    </w:p>
    <w:p w14:paraId="6E44E77E" w14:textId="08987567" w:rsidR="00B168EF" w:rsidRDefault="00381DC7" w:rsidP="00C22AD4">
      <w:pPr>
        <w:keepNext/>
        <w:keepLines/>
        <w:spacing w:before="200" w:after="0"/>
        <w:jc w:val="center"/>
        <w:outlineLvl w:val="2"/>
        <w:rPr>
          <w:rFonts w:eastAsiaTheme="majorEastAsia" w:cstheme="minorHAnsi"/>
          <w:bCs/>
          <w:sz w:val="24"/>
        </w:rPr>
      </w:pPr>
      <w:r w:rsidRPr="00982FD3">
        <w:rPr>
          <w:noProof/>
        </w:rPr>
        <w:drawing>
          <wp:inline distT="0" distB="0" distL="0" distR="0" wp14:anchorId="7D06815F" wp14:editId="040C4969">
            <wp:extent cx="2876550" cy="1638300"/>
            <wp:effectExtent l="19050" t="19050" r="19050"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6550" cy="1638300"/>
                    </a:xfrm>
                    <a:prstGeom prst="rect">
                      <a:avLst/>
                    </a:prstGeom>
                    <a:ln>
                      <a:solidFill>
                        <a:schemeClr val="tx1"/>
                      </a:solidFill>
                    </a:ln>
                  </pic:spPr>
                </pic:pic>
              </a:graphicData>
            </a:graphic>
          </wp:inline>
        </w:drawing>
      </w:r>
    </w:p>
    <w:p w14:paraId="57770714" w14:textId="6A123255" w:rsidR="00C22AD4" w:rsidRPr="00941E68" w:rsidRDefault="00C22AD4" w:rsidP="00C22AD4">
      <w:pPr>
        <w:pStyle w:val="Caption"/>
        <w:keepNext/>
        <w:jc w:val="center"/>
        <w:rPr>
          <w:b w:val="0"/>
          <w:bCs w:val="0"/>
          <w:color w:val="auto"/>
          <w:sz w:val="22"/>
          <w:szCs w:val="22"/>
        </w:rPr>
      </w:pPr>
      <w:r w:rsidRPr="00941E68">
        <w:rPr>
          <w:sz w:val="22"/>
        </w:rPr>
        <w:t xml:space="preserve">Figure </w:t>
      </w:r>
      <w:r>
        <w:rPr>
          <w:sz w:val="22"/>
        </w:rPr>
        <w:t>37</w:t>
      </w:r>
      <w:r w:rsidRPr="00941E68">
        <w:rPr>
          <w:sz w:val="22"/>
        </w:rPr>
        <w:t xml:space="preserve">. </w:t>
      </w:r>
      <w:r w:rsidRPr="00130555">
        <w:rPr>
          <w:b w:val="0"/>
          <w:sz w:val="22"/>
        </w:rPr>
        <w:t xml:space="preserve"> </w:t>
      </w:r>
      <w:r>
        <w:rPr>
          <w:b w:val="0"/>
          <w:sz w:val="22"/>
        </w:rPr>
        <w:t xml:space="preserve">Ending an Editing Session. </w:t>
      </w:r>
    </w:p>
    <w:p w14:paraId="63196782" w14:textId="4AF71689" w:rsidR="008F07D0" w:rsidDel="00D5597C" w:rsidRDefault="008F07D0">
      <w:pPr>
        <w:keepNext/>
        <w:keepLines/>
        <w:spacing w:before="200" w:after="0"/>
        <w:outlineLvl w:val="2"/>
        <w:rPr>
          <w:del w:id="230" w:author="Ryan Wortmann" w:date="2018-09-26T15:38:00Z"/>
          <w:rFonts w:eastAsiaTheme="majorEastAsia" w:cstheme="minorHAnsi"/>
          <w:bCs/>
          <w:sz w:val="24"/>
        </w:rPr>
        <w:pPrChange w:id="231" w:author="Ryan Wortmann" w:date="2018-09-26T15:38:00Z">
          <w:pPr>
            <w:keepNext/>
            <w:keepLines/>
            <w:spacing w:before="200" w:after="0"/>
            <w:jc w:val="center"/>
            <w:outlineLvl w:val="2"/>
          </w:pPr>
        </w:pPrChange>
      </w:pPr>
    </w:p>
    <w:p w14:paraId="6A341337" w14:textId="42F51714" w:rsidR="008F07D0" w:rsidRDefault="008F07D0">
      <w:pPr>
        <w:keepNext/>
        <w:keepLines/>
        <w:spacing w:before="200" w:after="0"/>
        <w:outlineLvl w:val="2"/>
        <w:rPr>
          <w:ins w:id="232" w:author="Ryan Wortmann" w:date="2018-09-24T14:37:00Z"/>
          <w:rFonts w:eastAsiaTheme="majorEastAsia" w:cstheme="minorHAnsi"/>
          <w:bCs/>
          <w:sz w:val="24"/>
        </w:rPr>
        <w:pPrChange w:id="233" w:author="Ryan Wortmann" w:date="2018-09-26T15:38:00Z">
          <w:pPr>
            <w:keepNext/>
            <w:keepLines/>
            <w:spacing w:before="200" w:after="0"/>
            <w:jc w:val="center"/>
            <w:outlineLvl w:val="2"/>
          </w:pPr>
        </w:pPrChange>
      </w:pPr>
    </w:p>
    <w:p w14:paraId="54F8619A" w14:textId="02EAA14D" w:rsidR="008F07D0" w:rsidDel="00D5597C" w:rsidRDefault="008F07D0">
      <w:pPr>
        <w:rPr>
          <w:del w:id="234" w:author="Ryan Wortmann" w:date="2018-09-26T15:38:00Z"/>
          <w:rFonts w:asciiTheme="majorHAnsi" w:eastAsiaTheme="majorEastAsia" w:hAnsiTheme="majorHAnsi" w:cstheme="majorBidi"/>
          <w:b/>
          <w:bCs/>
          <w:color w:val="4F81BD" w:themeColor="accent1"/>
        </w:rPr>
      </w:pPr>
    </w:p>
    <w:p w14:paraId="7E3AB6A0" w14:textId="77777777" w:rsidR="00D5597C" w:rsidRDefault="00D5597C">
      <w:pPr>
        <w:keepNext/>
        <w:keepLines/>
        <w:spacing w:before="200" w:after="0"/>
        <w:outlineLvl w:val="2"/>
        <w:rPr>
          <w:ins w:id="235" w:author="Ryan Wortmann" w:date="2018-09-26T15:38:00Z"/>
          <w:rFonts w:eastAsiaTheme="majorEastAsia" w:cstheme="minorHAnsi"/>
          <w:bCs/>
          <w:sz w:val="24"/>
        </w:rPr>
        <w:pPrChange w:id="236" w:author="Ryan Wortmann" w:date="2018-09-24T14:36:00Z">
          <w:pPr>
            <w:keepNext/>
            <w:keepLines/>
            <w:spacing w:before="200" w:after="0"/>
            <w:jc w:val="center"/>
            <w:outlineLvl w:val="2"/>
          </w:pPr>
        </w:pPrChange>
      </w:pPr>
    </w:p>
    <w:p w14:paraId="6DE9C6D3" w14:textId="77777777" w:rsidR="00C22AD4" w:rsidRDefault="00C22AD4">
      <w:pPr>
        <w:rPr>
          <w:rFonts w:asciiTheme="majorHAnsi" w:eastAsiaTheme="majorEastAsia" w:hAnsiTheme="majorHAnsi" w:cstheme="majorBidi"/>
          <w:b/>
          <w:bCs/>
          <w:color w:val="4F81BD" w:themeColor="accent1"/>
        </w:rPr>
      </w:pPr>
      <w:bookmarkStart w:id="237" w:name="_Hlk518557378"/>
    </w:p>
    <w:p w14:paraId="4E59B807" w14:textId="2F6C2B23" w:rsidR="00B168EF" w:rsidRDefault="00B168EF">
      <w:pPr>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lastRenderedPageBreak/>
        <w:t>Editing Stream</w:t>
      </w:r>
      <w:r w:rsidR="00AC3044">
        <w:rPr>
          <w:rFonts w:asciiTheme="majorHAnsi" w:eastAsiaTheme="majorEastAsia" w:hAnsiTheme="majorHAnsi" w:cstheme="majorBidi"/>
          <w:b/>
          <w:bCs/>
          <w:color w:val="4F81BD" w:themeColor="accent1"/>
        </w:rPr>
        <w:t xml:space="preserve"> L</w:t>
      </w:r>
      <w:r>
        <w:rPr>
          <w:rFonts w:asciiTheme="majorHAnsi" w:eastAsiaTheme="majorEastAsia" w:hAnsiTheme="majorHAnsi" w:cstheme="majorBidi"/>
          <w:b/>
          <w:bCs/>
          <w:color w:val="4F81BD" w:themeColor="accent1"/>
        </w:rPr>
        <w:t>ines:</w:t>
      </w:r>
    </w:p>
    <w:bookmarkEnd w:id="237"/>
    <w:p w14:paraId="019304EB" w14:textId="1B4547C0" w:rsidR="006B40D7" w:rsidRDefault="006F058B">
      <w:r>
        <w:t>There are 3</w:t>
      </w:r>
      <w:r w:rsidR="00B168EF">
        <w:t xml:space="preserve"> rules you must follow </w:t>
      </w:r>
      <w:r w:rsidR="00AC3044">
        <w:t xml:space="preserve">when </w:t>
      </w:r>
      <w:r w:rsidR="00B168EF">
        <w:t xml:space="preserve">editing </w:t>
      </w:r>
      <w:r w:rsidR="006B40D7">
        <w:t>stream</w:t>
      </w:r>
      <w:r w:rsidR="00AC3044">
        <w:t xml:space="preserve"> </w:t>
      </w:r>
      <w:r w:rsidR="006B40D7">
        <w:t>lines</w:t>
      </w:r>
      <w:r>
        <w:t>:</w:t>
      </w:r>
    </w:p>
    <w:p w14:paraId="7B9473A9" w14:textId="63819CFA" w:rsidR="006F058B" w:rsidRDefault="006F058B" w:rsidP="006F058B">
      <w:pPr>
        <w:numPr>
          <w:ilvl w:val="0"/>
          <w:numId w:val="12"/>
        </w:numPr>
        <w:spacing w:line="240" w:lineRule="auto"/>
      </w:pPr>
      <w:bookmarkStart w:id="238" w:name="_Hlk518555878"/>
      <w:bookmarkStart w:id="239" w:name="_Hlk518554420"/>
      <w:r w:rsidRPr="00865EDE">
        <w:rPr>
          <w:b/>
        </w:rPr>
        <w:t xml:space="preserve">Stream segment starting </w:t>
      </w:r>
      <w:r w:rsidR="00127198" w:rsidRPr="00865EDE">
        <w:rPr>
          <w:b/>
        </w:rPr>
        <w:t>point</w:t>
      </w:r>
      <w:r w:rsidRPr="00865EDE">
        <w:rPr>
          <w:b/>
        </w:rPr>
        <w:t xml:space="preserve"> (green </w:t>
      </w:r>
      <w:r w:rsidR="009C36A4" w:rsidRPr="00865EDE">
        <w:rPr>
          <w:b/>
        </w:rPr>
        <w:t>end</w:t>
      </w:r>
      <w:r w:rsidR="009C36A4">
        <w:rPr>
          <w:b/>
        </w:rPr>
        <w:t>-point of</w:t>
      </w:r>
      <w:r w:rsidRPr="00865EDE">
        <w:rPr>
          <w:b/>
        </w:rPr>
        <w:t xml:space="preserve"> line</w:t>
      </w:r>
      <w:r w:rsidR="00127198" w:rsidRPr="00865EDE">
        <w:rPr>
          <w:b/>
        </w:rPr>
        <w:t xml:space="preserve"> when you double click on line</w:t>
      </w:r>
      <w:r w:rsidRPr="00865EDE">
        <w:rPr>
          <w:b/>
        </w:rPr>
        <w:t xml:space="preserve">) must </w:t>
      </w:r>
      <w:r w:rsidR="009C36A4">
        <w:rPr>
          <w:b/>
        </w:rPr>
        <w:t>be</w:t>
      </w:r>
      <w:r w:rsidRPr="00865EDE">
        <w:rPr>
          <w:b/>
        </w:rPr>
        <w:t xml:space="preserve"> at the beginning of the stream </w:t>
      </w:r>
      <w:r w:rsidR="00674D98" w:rsidRPr="00865EDE">
        <w:rPr>
          <w:b/>
        </w:rPr>
        <w:t xml:space="preserve">segment </w:t>
      </w:r>
      <w:r w:rsidR="009C36A4">
        <w:rPr>
          <w:b/>
        </w:rPr>
        <w:t xml:space="preserve">and end </w:t>
      </w:r>
      <w:r w:rsidR="009C008F">
        <w:rPr>
          <w:b/>
        </w:rPr>
        <w:t>vertices</w:t>
      </w:r>
      <w:r w:rsidR="009C36A4">
        <w:rPr>
          <w:b/>
        </w:rPr>
        <w:t xml:space="preserve"> must be</w:t>
      </w:r>
      <w:r w:rsidRPr="00865EDE">
        <w:rPr>
          <w:b/>
        </w:rPr>
        <w:t xml:space="preserve"> </w:t>
      </w:r>
      <w:r w:rsidR="009C36A4">
        <w:rPr>
          <w:b/>
        </w:rPr>
        <w:t xml:space="preserve">at </w:t>
      </w:r>
      <w:r w:rsidRPr="00865EDE">
        <w:rPr>
          <w:b/>
        </w:rPr>
        <w:t xml:space="preserve">the end of </w:t>
      </w:r>
      <w:r w:rsidR="009C36A4">
        <w:rPr>
          <w:b/>
        </w:rPr>
        <w:t xml:space="preserve">the </w:t>
      </w:r>
      <w:r w:rsidRPr="00865EDE">
        <w:rPr>
          <w:b/>
        </w:rPr>
        <w:t>stream segment (red end</w:t>
      </w:r>
      <w:r w:rsidR="009C36A4">
        <w:rPr>
          <w:b/>
        </w:rPr>
        <w:t>-point of</w:t>
      </w:r>
      <w:r w:rsidRPr="00865EDE">
        <w:rPr>
          <w:b/>
        </w:rPr>
        <w:t xml:space="preserve"> line).</w:t>
      </w:r>
      <w:bookmarkEnd w:id="238"/>
      <w:r w:rsidRPr="00865EDE">
        <w:t xml:space="preserve"> </w:t>
      </w:r>
      <w:bookmarkEnd w:id="239"/>
      <w:r w:rsidR="002917EC">
        <w:t xml:space="preserve"> </w:t>
      </w:r>
      <w:r>
        <w:t>The start of the stream segment is</w:t>
      </w:r>
      <w:r w:rsidR="002917EC">
        <w:t xml:space="preserve"> the point from which t</w:t>
      </w:r>
      <w:r>
        <w:t>he water would begin</w:t>
      </w:r>
      <w:r w:rsidR="00674D98">
        <w:t xml:space="preserve"> flowing </w:t>
      </w:r>
      <w:r w:rsidR="002917EC">
        <w:t>i</w:t>
      </w:r>
      <w:r w:rsidR="00127198">
        <w:t xml:space="preserve">n the stream segment. </w:t>
      </w:r>
      <w:r w:rsidR="002917EC">
        <w:t xml:space="preserve"> </w:t>
      </w:r>
      <w:r>
        <w:t xml:space="preserve">The end segment should be placed </w:t>
      </w:r>
      <w:r w:rsidR="002917EC">
        <w:t xml:space="preserve">where the water </w:t>
      </w:r>
      <w:r w:rsidR="00127198">
        <w:t>end</w:t>
      </w:r>
      <w:r w:rsidR="002917EC">
        <w:t xml:space="preserve">s or </w:t>
      </w:r>
      <w:r w:rsidR="00127198">
        <w:t>intersect</w:t>
      </w:r>
      <w:r w:rsidR="002917EC">
        <w:t>s</w:t>
      </w:r>
      <w:r w:rsidR="00127198">
        <w:t xml:space="preserve"> into the next adjacent segment</w:t>
      </w:r>
      <w:r>
        <w:t xml:space="preserve">. </w:t>
      </w:r>
      <w:r w:rsidR="002917EC">
        <w:t xml:space="preserve"> </w:t>
      </w:r>
      <w:r>
        <w:t xml:space="preserve">(You will be able to </w:t>
      </w:r>
      <w:r w:rsidR="009C36A4">
        <w:t>visualize</w:t>
      </w:r>
      <w:r>
        <w:t xml:space="preserve"> which direction the </w:t>
      </w:r>
      <w:r w:rsidR="00127198">
        <w:t xml:space="preserve">water would flow </w:t>
      </w:r>
      <w:r>
        <w:t>by comparing the segment to the rest of the stream network.)</w:t>
      </w:r>
    </w:p>
    <w:p w14:paraId="48392A3A" w14:textId="3F3C19A3" w:rsidR="00A367F9" w:rsidRDefault="002917EC" w:rsidP="006F058B">
      <w:pPr>
        <w:pStyle w:val="ListParagraph"/>
        <w:numPr>
          <w:ilvl w:val="0"/>
          <w:numId w:val="12"/>
        </w:numPr>
        <w:spacing w:line="240" w:lineRule="auto"/>
      </w:pPr>
      <w:r>
        <w:rPr>
          <w:b/>
        </w:rPr>
        <w:t>Start</w:t>
      </w:r>
      <w:r w:rsidR="00AC3044">
        <w:rPr>
          <w:b/>
        </w:rPr>
        <w:t xml:space="preserve"> and end </w:t>
      </w:r>
      <w:r w:rsidR="009C008F">
        <w:rPr>
          <w:b/>
        </w:rPr>
        <w:t>vertices</w:t>
      </w:r>
      <w:r w:rsidR="00865EDE" w:rsidRPr="00865EDE">
        <w:rPr>
          <w:b/>
        </w:rPr>
        <w:t xml:space="preserve"> must be snapped properly.</w:t>
      </w:r>
      <w:r>
        <w:rPr>
          <w:b/>
        </w:rPr>
        <w:t xml:space="preserve"> </w:t>
      </w:r>
      <w:r w:rsidR="00865EDE">
        <w:t xml:space="preserve"> </w:t>
      </w:r>
      <w:r w:rsidR="00B168EF">
        <w:t>A stream segment’s end vertex</w:t>
      </w:r>
      <w:r w:rsidR="009C36A4">
        <w:t xml:space="preserve"> (red end-</w:t>
      </w:r>
      <w:r w:rsidR="00A367F9">
        <w:t xml:space="preserve">point of line) must be snapped to the next </w:t>
      </w:r>
      <w:r w:rsidR="00B168EF">
        <w:t xml:space="preserve">adjacent </w:t>
      </w:r>
      <w:r w:rsidR="00A367F9">
        <w:t>segme</w:t>
      </w:r>
      <w:r w:rsidR="009C36A4">
        <w:t>nt’s starting vertex (green end-</w:t>
      </w:r>
      <w:r w:rsidR="00A367F9">
        <w:t>point of line).</w:t>
      </w:r>
      <w:r w:rsidR="003927C0">
        <w:t xml:space="preserve"> </w:t>
      </w:r>
      <w:r>
        <w:t xml:space="preserve"> </w:t>
      </w:r>
      <w:r w:rsidR="003927C0">
        <w:t>Likewise, the starting vertex</w:t>
      </w:r>
      <w:r w:rsidR="006F058B">
        <w:t xml:space="preserve"> mus</w:t>
      </w:r>
      <w:r w:rsidR="003927C0">
        <w:t>t be snapped to the end vertex</w:t>
      </w:r>
      <w:r w:rsidR="006F058B">
        <w:t xml:space="preserve"> of the adjacent stream</w:t>
      </w:r>
      <w:r w:rsidR="009C36A4">
        <w:t>. (First order streams are an exception to this rule</w:t>
      </w:r>
      <w:r w:rsidR="006F058B">
        <w:t>.</w:t>
      </w:r>
      <w:r w:rsidR="009C36A4">
        <w:t>)</w:t>
      </w:r>
      <w:r w:rsidR="003927C0">
        <w:t xml:space="preserve"> </w:t>
      </w:r>
    </w:p>
    <w:p w14:paraId="1D6E0B75" w14:textId="77777777" w:rsidR="006F058B" w:rsidRDefault="006F058B" w:rsidP="006F058B">
      <w:pPr>
        <w:pStyle w:val="ListParagraph"/>
        <w:spacing w:line="240" w:lineRule="auto"/>
      </w:pPr>
    </w:p>
    <w:p w14:paraId="6DC25DB3" w14:textId="370F81D0" w:rsidR="00674D98" w:rsidRDefault="00674D98" w:rsidP="00674D98">
      <w:pPr>
        <w:pStyle w:val="ListParagraph"/>
        <w:numPr>
          <w:ilvl w:val="0"/>
          <w:numId w:val="12"/>
        </w:numPr>
        <w:rPr>
          <w:b/>
        </w:rPr>
      </w:pPr>
      <w:r w:rsidRPr="00865EDE">
        <w:rPr>
          <w:b/>
        </w:rPr>
        <w:t>Use the split tool when three of more segment</w:t>
      </w:r>
      <w:r w:rsidR="002917EC">
        <w:rPr>
          <w:b/>
        </w:rPr>
        <w:t>s</w:t>
      </w:r>
      <w:r w:rsidRPr="00865EDE">
        <w:rPr>
          <w:b/>
        </w:rPr>
        <w:t xml:space="preserve"> intersect</w:t>
      </w:r>
      <w:r w:rsidR="00A367F9" w:rsidRPr="00865EDE">
        <w:rPr>
          <w:b/>
        </w:rPr>
        <w:t>.</w:t>
      </w:r>
      <w:r w:rsidR="003927C0">
        <w:rPr>
          <w:b/>
        </w:rPr>
        <w:t xml:space="preserve"> </w:t>
      </w:r>
    </w:p>
    <w:p w14:paraId="278F9703" w14:textId="6D7A42D4" w:rsidR="00747FD3" w:rsidRDefault="00747FD3" w:rsidP="00747FD3">
      <w:r w:rsidRPr="00747FD3">
        <w:t xml:space="preserve">Refer below to </w:t>
      </w:r>
      <w:r w:rsidRPr="009C36A4">
        <w:rPr>
          <w:color w:val="4F81BD" w:themeColor="accent1"/>
        </w:rPr>
        <w:t xml:space="preserve">Example Rule Violations </w:t>
      </w:r>
      <w:r w:rsidRPr="00747FD3">
        <w:t xml:space="preserve">for more </w:t>
      </w:r>
      <w:r>
        <w:t>clarity on</w:t>
      </w:r>
      <w:r w:rsidRPr="00747FD3">
        <w:t xml:space="preserve"> these rules.</w:t>
      </w:r>
    </w:p>
    <w:p w14:paraId="0662A8BE" w14:textId="77777777" w:rsidR="002917EC" w:rsidRPr="00747FD3" w:rsidRDefault="002917EC" w:rsidP="004C3240">
      <w:pPr>
        <w:spacing w:after="0"/>
      </w:pPr>
    </w:p>
    <w:p w14:paraId="6DB26517" w14:textId="722C97E6" w:rsidR="00747FD3" w:rsidRDefault="00747FD3" w:rsidP="00747FD3">
      <w:pPr>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 xml:space="preserve">Example Rule Violations and How </w:t>
      </w:r>
      <w:r w:rsidR="002917EC">
        <w:rPr>
          <w:rFonts w:asciiTheme="majorHAnsi" w:eastAsiaTheme="majorEastAsia" w:hAnsiTheme="majorHAnsi" w:cstheme="majorBidi"/>
          <w:b/>
          <w:bCs/>
          <w:color w:val="4F81BD" w:themeColor="accent1"/>
        </w:rPr>
        <w:t>to</w:t>
      </w:r>
      <w:r>
        <w:rPr>
          <w:rFonts w:asciiTheme="majorHAnsi" w:eastAsiaTheme="majorEastAsia" w:hAnsiTheme="majorHAnsi" w:cstheme="majorBidi"/>
          <w:b/>
          <w:bCs/>
          <w:color w:val="4F81BD" w:themeColor="accent1"/>
        </w:rPr>
        <w:t xml:space="preserve"> Fix Them:</w:t>
      </w:r>
    </w:p>
    <w:p w14:paraId="40983DF6" w14:textId="0458B5B1" w:rsidR="00747FD3" w:rsidRPr="00747FD3" w:rsidRDefault="00747FD3" w:rsidP="00747FD3">
      <w:r>
        <w:t>C</w:t>
      </w:r>
      <w:r w:rsidR="002917EC">
        <w:t>onsider the following situation:</w:t>
      </w:r>
      <w:r>
        <w:t xml:space="preserve"> we have noticed a stream</w:t>
      </w:r>
      <w:r w:rsidR="002917EC">
        <w:t xml:space="preserve"> </w:t>
      </w:r>
      <w:r>
        <w:t xml:space="preserve">line that was not properly </w:t>
      </w:r>
      <w:proofErr w:type="gramStart"/>
      <w:r>
        <w:t>drawn</w:t>
      </w:r>
      <w:proofErr w:type="gramEnd"/>
      <w:r>
        <w:t xml:space="preserve"> and </w:t>
      </w:r>
      <w:r w:rsidR="009C36A4">
        <w:t xml:space="preserve">we </w:t>
      </w:r>
      <w:r>
        <w:t>would like to move it to the correct position.</w:t>
      </w:r>
    </w:p>
    <w:p w14:paraId="3E202E2D" w14:textId="77777777" w:rsidR="00B7259B" w:rsidRDefault="00B7259B" w:rsidP="002917EC">
      <w:pPr>
        <w:keepNext/>
        <w:spacing w:after="0"/>
        <w:jc w:val="center"/>
      </w:pPr>
      <w:r>
        <w:rPr>
          <w:noProof/>
        </w:rPr>
        <w:drawing>
          <wp:inline distT="0" distB="0" distL="0" distR="0" wp14:anchorId="619357C6" wp14:editId="3A606BCA">
            <wp:extent cx="4276190" cy="3200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6190" cy="3200400"/>
                    </a:xfrm>
                    <a:prstGeom prst="rect">
                      <a:avLst/>
                    </a:prstGeom>
                  </pic:spPr>
                </pic:pic>
              </a:graphicData>
            </a:graphic>
          </wp:inline>
        </w:drawing>
      </w:r>
    </w:p>
    <w:p w14:paraId="615C4D1F" w14:textId="181ADC54" w:rsidR="009257C3" w:rsidRPr="002917EC" w:rsidRDefault="00B7259B" w:rsidP="002917EC">
      <w:pPr>
        <w:pStyle w:val="Caption"/>
        <w:keepNext/>
        <w:jc w:val="center"/>
        <w:rPr>
          <w:sz w:val="22"/>
        </w:rPr>
      </w:pPr>
      <w:r w:rsidRPr="002917EC">
        <w:rPr>
          <w:sz w:val="22"/>
        </w:rPr>
        <w:t xml:space="preserve">Figure </w:t>
      </w:r>
      <w:r w:rsidR="00B36653">
        <w:rPr>
          <w:sz w:val="22"/>
        </w:rPr>
        <w:t>38</w:t>
      </w:r>
      <w:r w:rsidR="002917EC">
        <w:rPr>
          <w:sz w:val="22"/>
        </w:rPr>
        <w:t xml:space="preserve">. </w:t>
      </w:r>
      <w:r w:rsidRPr="002917EC">
        <w:rPr>
          <w:b w:val="0"/>
          <w:sz w:val="22"/>
        </w:rPr>
        <w:t xml:space="preserve">Example of lines that </w:t>
      </w:r>
      <w:r w:rsidR="004C3240">
        <w:rPr>
          <w:b w:val="0"/>
          <w:sz w:val="22"/>
        </w:rPr>
        <w:t xml:space="preserve">the user </w:t>
      </w:r>
      <w:r w:rsidRPr="002917EC">
        <w:rPr>
          <w:b w:val="0"/>
          <w:sz w:val="22"/>
        </w:rPr>
        <w:t>may want to</w:t>
      </w:r>
      <w:r w:rsidR="004C3240">
        <w:rPr>
          <w:b w:val="0"/>
          <w:sz w:val="22"/>
        </w:rPr>
        <w:t xml:space="preserve"> </w:t>
      </w:r>
      <w:r w:rsidRPr="002917EC">
        <w:rPr>
          <w:b w:val="0"/>
          <w:sz w:val="22"/>
        </w:rPr>
        <w:t>move</w:t>
      </w:r>
      <w:r w:rsidR="002917EC">
        <w:rPr>
          <w:b w:val="0"/>
          <w:sz w:val="22"/>
        </w:rPr>
        <w:t>.</w:t>
      </w:r>
    </w:p>
    <w:p w14:paraId="4AA162BB" w14:textId="77777777" w:rsidR="004C3240" w:rsidRDefault="004C3240" w:rsidP="00B7259B">
      <w:bookmarkStart w:id="240" w:name="_Hlk518557502"/>
    </w:p>
    <w:p w14:paraId="4CBC59A8" w14:textId="7BF5AEA1" w:rsidR="00B7259B" w:rsidRPr="00B7259B" w:rsidRDefault="00B7259B" w:rsidP="00B7259B">
      <w:r>
        <w:lastRenderedPageBreak/>
        <w:t xml:space="preserve">Click on the </w:t>
      </w:r>
      <w:r w:rsidR="004C3240">
        <w:t>Edit tool icon</w:t>
      </w:r>
      <w:r>
        <w:t xml:space="preserve"> on the Editor tool bar.</w:t>
      </w:r>
    </w:p>
    <w:bookmarkEnd w:id="240"/>
    <w:p w14:paraId="742993DA" w14:textId="325D1018" w:rsidR="00B7259B" w:rsidRDefault="00B7259B" w:rsidP="004C3240">
      <w:pPr>
        <w:spacing w:after="0"/>
        <w:jc w:val="center"/>
      </w:pPr>
      <w:r w:rsidRPr="00B7259B">
        <w:rPr>
          <w:noProof/>
        </w:rPr>
        <w:drawing>
          <wp:inline distT="0" distB="0" distL="0" distR="0" wp14:anchorId="2B464540" wp14:editId="09E7263B">
            <wp:extent cx="4594860" cy="365760"/>
            <wp:effectExtent l="19050" t="19050" r="15240" b="152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4860" cy="365760"/>
                    </a:xfrm>
                    <a:prstGeom prst="rect">
                      <a:avLst/>
                    </a:prstGeom>
                    <a:ln>
                      <a:solidFill>
                        <a:schemeClr val="tx1"/>
                      </a:solidFill>
                    </a:ln>
                  </pic:spPr>
                </pic:pic>
              </a:graphicData>
            </a:graphic>
          </wp:inline>
        </w:drawing>
      </w:r>
    </w:p>
    <w:p w14:paraId="5BDFE884" w14:textId="5878863C" w:rsidR="004C3240" w:rsidRPr="00941E68" w:rsidRDefault="004C3240" w:rsidP="004C3240">
      <w:pPr>
        <w:pStyle w:val="Caption"/>
        <w:keepNext/>
        <w:jc w:val="center"/>
        <w:rPr>
          <w:b w:val="0"/>
          <w:bCs w:val="0"/>
          <w:color w:val="auto"/>
          <w:sz w:val="22"/>
          <w:szCs w:val="22"/>
        </w:rPr>
      </w:pPr>
      <w:r w:rsidRPr="00941E68">
        <w:rPr>
          <w:sz w:val="22"/>
        </w:rPr>
        <w:t xml:space="preserve">Figure </w:t>
      </w:r>
      <w:r>
        <w:rPr>
          <w:sz w:val="22"/>
        </w:rPr>
        <w:t>39</w:t>
      </w:r>
      <w:r w:rsidRPr="00941E68">
        <w:rPr>
          <w:sz w:val="22"/>
        </w:rPr>
        <w:t xml:space="preserve">. </w:t>
      </w:r>
      <w:r w:rsidRPr="00130555">
        <w:rPr>
          <w:b w:val="0"/>
          <w:sz w:val="22"/>
        </w:rPr>
        <w:t xml:space="preserve"> </w:t>
      </w:r>
      <w:r>
        <w:rPr>
          <w:b w:val="0"/>
          <w:sz w:val="22"/>
        </w:rPr>
        <w:t>Edit tool icon on the Editor toolbar.</w:t>
      </w:r>
    </w:p>
    <w:p w14:paraId="373F2C28" w14:textId="77777777" w:rsidR="004C3240" w:rsidRPr="00B7259B" w:rsidRDefault="004C3240" w:rsidP="004C3240">
      <w:pPr>
        <w:jc w:val="center"/>
      </w:pPr>
    </w:p>
    <w:p w14:paraId="7FF85E4B" w14:textId="79929168" w:rsidR="00E9597F" w:rsidRDefault="00123E55">
      <w:r>
        <w:t>Double click on the</w:t>
      </w:r>
      <w:r w:rsidR="00747FD3">
        <w:t xml:space="preserve"> line </w:t>
      </w:r>
      <w:r w:rsidR="004C3240">
        <w:t xml:space="preserve">that </w:t>
      </w:r>
      <w:r w:rsidR="00747FD3">
        <w:t xml:space="preserve">you want to move. </w:t>
      </w:r>
      <w:r w:rsidR="004C3240">
        <w:t xml:space="preserve"> </w:t>
      </w:r>
      <w:r w:rsidR="00747FD3">
        <w:t>Vertices</w:t>
      </w:r>
      <w:r>
        <w:t xml:space="preserve"> </w:t>
      </w:r>
      <w:r w:rsidR="00747FD3">
        <w:t xml:space="preserve">will appear. </w:t>
      </w:r>
      <w:r w:rsidR="004C3240">
        <w:t xml:space="preserve"> </w:t>
      </w:r>
      <w:r w:rsidR="00747FD3">
        <w:t>Move the vertices</w:t>
      </w:r>
      <w:r>
        <w:t xml:space="preserve"> </w:t>
      </w:r>
      <w:r w:rsidR="004C3240">
        <w:t xml:space="preserve">to </w:t>
      </w:r>
      <w:r>
        <w:t xml:space="preserve">where the channel </w:t>
      </w:r>
      <w:r w:rsidR="004C3240">
        <w:t>lies</w:t>
      </w:r>
      <w:r>
        <w:t xml:space="preserve">. </w:t>
      </w:r>
      <w:r w:rsidR="004C3240">
        <w:t xml:space="preserve"> </w:t>
      </w:r>
      <w:r>
        <w:t>Us</w:t>
      </w:r>
      <w:r w:rsidR="004E402A">
        <w:t>ing</w:t>
      </w:r>
      <w:r>
        <w:t xml:space="preserve"> the</w:t>
      </w:r>
      <w:r w:rsidR="00747FD3">
        <w:t xml:space="preserve"> Add/Delete vertex buttons </w:t>
      </w:r>
      <w:r w:rsidR="004E402A">
        <w:t>will</w:t>
      </w:r>
      <w:r w:rsidR="00747FD3">
        <w:t xml:space="preserve"> </w:t>
      </w:r>
      <w:r>
        <w:t>make this easier.</w:t>
      </w:r>
    </w:p>
    <w:p w14:paraId="7FD438C6" w14:textId="60986F32" w:rsidR="00123E55" w:rsidRDefault="00123E55" w:rsidP="00013B00">
      <w:pPr>
        <w:spacing w:after="0"/>
        <w:jc w:val="center"/>
      </w:pPr>
      <w:r w:rsidRPr="00123E55">
        <w:rPr>
          <w:noProof/>
        </w:rPr>
        <w:drawing>
          <wp:inline distT="0" distB="0" distL="0" distR="0" wp14:anchorId="36619AD0" wp14:editId="348E7FBD">
            <wp:extent cx="2933700" cy="1562100"/>
            <wp:effectExtent l="19050" t="19050" r="19050"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68" r="12800" b="30802"/>
                    <a:stretch/>
                  </pic:blipFill>
                  <pic:spPr bwMode="auto">
                    <a:xfrm>
                      <a:off x="0" y="0"/>
                      <a:ext cx="2933700" cy="1562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BB7895" w14:textId="1F0401DE" w:rsidR="00A367F9" w:rsidRPr="00013B00" w:rsidRDefault="00013B00" w:rsidP="00013B00">
      <w:pPr>
        <w:pStyle w:val="Caption"/>
        <w:keepNext/>
        <w:jc w:val="center"/>
        <w:rPr>
          <w:b w:val="0"/>
          <w:bCs w:val="0"/>
          <w:color w:val="auto"/>
          <w:sz w:val="22"/>
          <w:szCs w:val="22"/>
        </w:rPr>
      </w:pPr>
      <w:r w:rsidRPr="00941E68">
        <w:rPr>
          <w:sz w:val="22"/>
        </w:rPr>
        <w:t xml:space="preserve">Figure </w:t>
      </w:r>
      <w:r>
        <w:rPr>
          <w:sz w:val="22"/>
        </w:rPr>
        <w:t>40</w:t>
      </w:r>
      <w:r w:rsidRPr="00941E68">
        <w:rPr>
          <w:sz w:val="22"/>
        </w:rPr>
        <w:t xml:space="preserve">. </w:t>
      </w:r>
      <w:r w:rsidRPr="00130555">
        <w:rPr>
          <w:b w:val="0"/>
          <w:sz w:val="22"/>
        </w:rPr>
        <w:t xml:space="preserve"> </w:t>
      </w:r>
      <w:r w:rsidR="004E402A">
        <w:rPr>
          <w:b w:val="0"/>
          <w:sz w:val="22"/>
        </w:rPr>
        <w:t>The Add and Delete Vertex buttons on the Edit Vertices toolbar.</w:t>
      </w:r>
    </w:p>
    <w:p w14:paraId="3E9CF5EC" w14:textId="77777777" w:rsidR="00013B00" w:rsidRDefault="00013B00"/>
    <w:p w14:paraId="01D89ECB" w14:textId="4FD9A7FC" w:rsidR="00A367F9" w:rsidRPr="00865EDE" w:rsidRDefault="00865EDE">
      <w:pPr>
        <w:rPr>
          <w:b/>
        </w:rPr>
      </w:pPr>
      <w:r w:rsidRPr="00865EDE">
        <w:rPr>
          <w:b/>
        </w:rPr>
        <w:t xml:space="preserve">Example </w:t>
      </w:r>
      <w:r w:rsidR="004E402A">
        <w:rPr>
          <w:b/>
        </w:rPr>
        <w:t xml:space="preserve">Addressing </w:t>
      </w:r>
      <w:r w:rsidRPr="00865EDE">
        <w:rPr>
          <w:b/>
        </w:rPr>
        <w:t xml:space="preserve">Rule </w:t>
      </w:r>
      <w:r w:rsidR="004E402A">
        <w:rPr>
          <w:b/>
        </w:rPr>
        <w:t>2: Start</w:t>
      </w:r>
      <w:r w:rsidRPr="00865EDE">
        <w:rPr>
          <w:b/>
        </w:rPr>
        <w:t xml:space="preserve"> and end ve</w:t>
      </w:r>
      <w:r>
        <w:rPr>
          <w:b/>
        </w:rPr>
        <w:t xml:space="preserve">rtices </w:t>
      </w:r>
      <w:r w:rsidR="004E402A">
        <w:rPr>
          <w:b/>
        </w:rPr>
        <w:t>must be snapped properly.</w:t>
      </w:r>
    </w:p>
    <w:p w14:paraId="52EEABD4" w14:textId="29C9205B" w:rsidR="00123E55" w:rsidRDefault="00865EDE">
      <w:r>
        <w:t xml:space="preserve">The line has been moved to its proper position. </w:t>
      </w:r>
      <w:r w:rsidR="004E402A">
        <w:t xml:space="preserve"> </w:t>
      </w:r>
      <w:r>
        <w:t xml:space="preserve">However, </w:t>
      </w:r>
      <w:r w:rsidR="004E402A">
        <w:t>we should</w:t>
      </w:r>
      <w:r>
        <w:t xml:space="preserve"> ensure that the </w:t>
      </w:r>
      <w:r w:rsidR="00747FD3">
        <w:t>end</w:t>
      </w:r>
      <w:r w:rsidR="004E402A">
        <w:t>-</w:t>
      </w:r>
      <w:r w:rsidR="00747FD3">
        <w:t>point (</w:t>
      </w:r>
      <w:r>
        <w:t xml:space="preserve">red vertex) is </w:t>
      </w:r>
      <w:r w:rsidR="00123E55">
        <w:t>snap</w:t>
      </w:r>
      <w:r>
        <w:t>ped to the starting point of the adjacent line.</w:t>
      </w:r>
      <w:r w:rsidR="004E402A">
        <w:t xml:space="preserve"> We know that a vertex i</w:t>
      </w:r>
      <w:r w:rsidR="00123E55">
        <w:t>s</w:t>
      </w:r>
      <w:r w:rsidR="004E402A">
        <w:t xml:space="preserve"> snapped to another</w:t>
      </w:r>
      <w:r w:rsidR="00747FD3">
        <w:t xml:space="preserve"> </w:t>
      </w:r>
      <w:r w:rsidR="004E402A">
        <w:t>when a</w:t>
      </w:r>
      <w:r w:rsidR="00123E55">
        <w:t xml:space="preserve"> </w:t>
      </w:r>
      <w:r w:rsidR="004E402A">
        <w:t xml:space="preserve">gray </w:t>
      </w:r>
      <w:r w:rsidR="00123E55">
        <w:t xml:space="preserve">square </w:t>
      </w:r>
      <w:r w:rsidR="004E402A">
        <w:t>appears</w:t>
      </w:r>
      <w:r w:rsidR="007036BB">
        <w:t xml:space="preserve"> when trying to move the vertex. </w:t>
      </w:r>
    </w:p>
    <w:p w14:paraId="2BADBDA5" w14:textId="675005D1" w:rsidR="00123E55" w:rsidRDefault="00123E55" w:rsidP="004E402A">
      <w:pPr>
        <w:spacing w:after="0"/>
        <w:jc w:val="center"/>
      </w:pPr>
      <w:r w:rsidRPr="00123E55">
        <w:rPr>
          <w:noProof/>
        </w:rPr>
        <w:drawing>
          <wp:inline distT="0" distB="0" distL="0" distR="0" wp14:anchorId="36339213" wp14:editId="49D56465">
            <wp:extent cx="2000250" cy="2028825"/>
            <wp:effectExtent l="19050" t="19050" r="1905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0523"/>
                    <a:stretch/>
                  </pic:blipFill>
                  <pic:spPr bwMode="auto">
                    <a:xfrm>
                      <a:off x="0" y="0"/>
                      <a:ext cx="2000250" cy="20288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289FC0" w14:textId="5CEC4299" w:rsidR="004E402A" w:rsidRPr="00013B00" w:rsidRDefault="004E402A" w:rsidP="004E402A">
      <w:pPr>
        <w:pStyle w:val="Caption"/>
        <w:keepNext/>
        <w:jc w:val="center"/>
        <w:rPr>
          <w:b w:val="0"/>
          <w:bCs w:val="0"/>
          <w:color w:val="auto"/>
          <w:sz w:val="22"/>
          <w:szCs w:val="22"/>
        </w:rPr>
      </w:pPr>
      <w:r w:rsidRPr="00941E68">
        <w:rPr>
          <w:sz w:val="22"/>
        </w:rPr>
        <w:t xml:space="preserve">Figure </w:t>
      </w:r>
      <w:r>
        <w:rPr>
          <w:sz w:val="22"/>
        </w:rPr>
        <w:t>41</w:t>
      </w:r>
      <w:r w:rsidRPr="00941E68">
        <w:rPr>
          <w:sz w:val="22"/>
        </w:rPr>
        <w:t xml:space="preserve">. </w:t>
      </w:r>
      <w:r w:rsidRPr="00130555">
        <w:rPr>
          <w:b w:val="0"/>
          <w:sz w:val="22"/>
        </w:rPr>
        <w:t xml:space="preserve"> </w:t>
      </w:r>
      <w:r>
        <w:rPr>
          <w:b w:val="0"/>
          <w:sz w:val="22"/>
        </w:rPr>
        <w:t>A gray square will indicate that one vertex has been snapped to another.</w:t>
      </w:r>
    </w:p>
    <w:p w14:paraId="03FC102D" w14:textId="77777777" w:rsidR="004E402A" w:rsidRDefault="004E402A" w:rsidP="004E402A">
      <w:pPr>
        <w:jc w:val="center"/>
      </w:pPr>
    </w:p>
    <w:p w14:paraId="6A06BACF" w14:textId="2C694F84" w:rsidR="003927C0" w:rsidRDefault="008508CE">
      <w:r>
        <w:lastRenderedPageBreak/>
        <w:t xml:space="preserve">In this example, three lines are intersecting at a single geographic point.  Therefore, the end </w:t>
      </w:r>
      <w:r w:rsidR="009C008F">
        <w:t>vertices</w:t>
      </w:r>
      <w:r w:rsidR="003927C0">
        <w:t xml:space="preserve"> of the two </w:t>
      </w:r>
      <w:r>
        <w:t xml:space="preserve">ending </w:t>
      </w:r>
      <w:r w:rsidR="003927C0">
        <w:t xml:space="preserve">segments </w:t>
      </w:r>
      <w:r>
        <w:t>are not only</w:t>
      </w:r>
      <w:r w:rsidR="003927C0">
        <w:t xml:space="preserve"> snapped to the starting vertex of the segment that is beginning, </w:t>
      </w:r>
      <w:r>
        <w:t xml:space="preserve">but </w:t>
      </w:r>
      <w:r w:rsidR="003927C0">
        <w:t xml:space="preserve">also snapped to each other. </w:t>
      </w:r>
      <w:r>
        <w:t xml:space="preserve"> </w:t>
      </w:r>
      <w:r w:rsidR="00472674">
        <w:t>T</w:t>
      </w:r>
      <w:r w:rsidR="002634F5">
        <w:t xml:space="preserve">his </w:t>
      </w:r>
      <w:r w:rsidR="002634F5" w:rsidRPr="008508CE">
        <w:rPr>
          <w:i/>
        </w:rPr>
        <w:t>should</w:t>
      </w:r>
      <w:r w:rsidR="00472674">
        <w:t xml:space="preserve"> occur</w:t>
      </w:r>
      <w:r w:rsidR="002634F5">
        <w:t xml:space="preserve"> by default if Rule</w:t>
      </w:r>
      <w:r w:rsidR="00747FD3">
        <w:t>s 2 and 3</w:t>
      </w:r>
      <w:r w:rsidR="002634F5">
        <w:t xml:space="preserve"> </w:t>
      </w:r>
      <w:r w:rsidR="00747FD3">
        <w:t>are</w:t>
      </w:r>
      <w:r w:rsidR="00472674">
        <w:t xml:space="preserve"> followed correctly.</w:t>
      </w:r>
    </w:p>
    <w:p w14:paraId="178372B8" w14:textId="4DF89696" w:rsidR="002634F5" w:rsidRDefault="002634F5" w:rsidP="00472674">
      <w:pPr>
        <w:spacing w:after="0"/>
        <w:jc w:val="center"/>
      </w:pPr>
      <w:r>
        <w:rPr>
          <w:noProof/>
        </w:rPr>
        <w:drawing>
          <wp:inline distT="0" distB="0" distL="0" distR="0" wp14:anchorId="3210BC09" wp14:editId="0F2C108E">
            <wp:extent cx="1457325" cy="1450975"/>
            <wp:effectExtent l="19050" t="19050" r="28575" b="15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57325" cy="1450975"/>
                    </a:xfrm>
                    <a:prstGeom prst="rect">
                      <a:avLst/>
                    </a:prstGeom>
                    <a:noFill/>
                    <a:ln>
                      <a:solidFill>
                        <a:schemeClr val="tx1"/>
                      </a:solidFill>
                    </a:ln>
                  </pic:spPr>
                </pic:pic>
              </a:graphicData>
            </a:graphic>
          </wp:inline>
        </w:drawing>
      </w:r>
      <w:r>
        <w:rPr>
          <w:noProof/>
        </w:rPr>
        <w:drawing>
          <wp:inline distT="0" distB="0" distL="0" distR="0" wp14:anchorId="16D1D85B" wp14:editId="6726AEB5">
            <wp:extent cx="1450975" cy="1438910"/>
            <wp:effectExtent l="19050" t="19050" r="15875" b="279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0975" cy="1438910"/>
                    </a:xfrm>
                    <a:prstGeom prst="rect">
                      <a:avLst/>
                    </a:prstGeom>
                    <a:noFill/>
                    <a:ln>
                      <a:solidFill>
                        <a:schemeClr val="tx1"/>
                      </a:solidFill>
                    </a:ln>
                  </pic:spPr>
                </pic:pic>
              </a:graphicData>
            </a:graphic>
          </wp:inline>
        </w:drawing>
      </w:r>
      <w:r>
        <w:rPr>
          <w:noProof/>
        </w:rPr>
        <w:drawing>
          <wp:inline distT="0" distB="0" distL="0" distR="0" wp14:anchorId="6F374D8A" wp14:editId="470A07C6">
            <wp:extent cx="1353185" cy="1438910"/>
            <wp:effectExtent l="19050" t="19050" r="18415" b="279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53185" cy="1438910"/>
                    </a:xfrm>
                    <a:prstGeom prst="rect">
                      <a:avLst/>
                    </a:prstGeom>
                    <a:noFill/>
                    <a:ln>
                      <a:solidFill>
                        <a:schemeClr val="tx1"/>
                      </a:solidFill>
                    </a:ln>
                  </pic:spPr>
                </pic:pic>
              </a:graphicData>
            </a:graphic>
          </wp:inline>
        </w:drawing>
      </w:r>
    </w:p>
    <w:p w14:paraId="2114FB2F" w14:textId="58C58277" w:rsidR="003D6D1C" w:rsidRDefault="00472674" w:rsidP="00855B91">
      <w:pPr>
        <w:pStyle w:val="Caption"/>
        <w:keepNext/>
        <w:ind w:right="-270"/>
        <w:jc w:val="center"/>
        <w:rPr>
          <w:b w:val="0"/>
          <w:sz w:val="22"/>
        </w:rPr>
      </w:pPr>
      <w:r w:rsidRPr="00941E68">
        <w:rPr>
          <w:sz w:val="22"/>
        </w:rPr>
        <w:t xml:space="preserve">Figure </w:t>
      </w:r>
      <w:r>
        <w:rPr>
          <w:sz w:val="22"/>
        </w:rPr>
        <w:t>42</w:t>
      </w:r>
      <w:r w:rsidRPr="00941E68">
        <w:rPr>
          <w:sz w:val="22"/>
        </w:rPr>
        <w:t xml:space="preserve">. </w:t>
      </w:r>
      <w:r w:rsidRPr="00130555">
        <w:rPr>
          <w:b w:val="0"/>
          <w:sz w:val="22"/>
        </w:rPr>
        <w:t xml:space="preserve"> </w:t>
      </w:r>
      <w:r>
        <w:rPr>
          <w:b w:val="0"/>
          <w:sz w:val="22"/>
        </w:rPr>
        <w:t xml:space="preserve">Three lines intersecting at a single point. The end </w:t>
      </w:r>
      <w:r w:rsidR="009C008F">
        <w:rPr>
          <w:b w:val="0"/>
          <w:sz w:val="22"/>
        </w:rPr>
        <w:t>vertices</w:t>
      </w:r>
      <w:r>
        <w:rPr>
          <w:b w:val="0"/>
          <w:sz w:val="22"/>
        </w:rPr>
        <w:t xml:space="preserve"> of the ending segments (left, center) should be snapped to the starting vertex of the beginning segment (right), as well as to each other.</w:t>
      </w:r>
    </w:p>
    <w:p w14:paraId="2C2B03BF" w14:textId="77777777" w:rsidR="00855B91" w:rsidRPr="00855B91" w:rsidRDefault="00855B91" w:rsidP="00855B91"/>
    <w:p w14:paraId="230E46FD" w14:textId="482566E0" w:rsidR="00123E55" w:rsidRDefault="00472674">
      <w:r>
        <w:rPr>
          <w:b/>
        </w:rPr>
        <w:t xml:space="preserve">Example of Rule 3: </w:t>
      </w:r>
      <w:r w:rsidR="00865EDE" w:rsidRPr="00865EDE">
        <w:rPr>
          <w:b/>
        </w:rPr>
        <w:t>Use the split tool when three of more segment</w:t>
      </w:r>
      <w:r w:rsidR="00B168EF">
        <w:rPr>
          <w:b/>
        </w:rPr>
        <w:t>s</w:t>
      </w:r>
      <w:r w:rsidR="00865EDE" w:rsidRPr="00865EDE">
        <w:rPr>
          <w:b/>
        </w:rPr>
        <w:t xml:space="preserve"> intersect</w:t>
      </w:r>
      <w:r>
        <w:t>.</w:t>
      </w:r>
    </w:p>
    <w:p w14:paraId="5BE72479" w14:textId="368A1242" w:rsidR="002634F5" w:rsidRDefault="00A367F9">
      <w:r>
        <w:t xml:space="preserve">The line has been moved to the correct </w:t>
      </w:r>
      <w:r w:rsidR="000A2414">
        <w:t>position</w:t>
      </w:r>
      <w:r w:rsidR="00D24119">
        <w:t xml:space="preserve">. </w:t>
      </w:r>
      <w:r>
        <w:t xml:space="preserve"> </w:t>
      </w:r>
      <w:r w:rsidR="00D24119">
        <w:t>H</w:t>
      </w:r>
      <w:r>
        <w:t>owever</w:t>
      </w:r>
      <w:r w:rsidR="00D24119">
        <w:t>,</w:t>
      </w:r>
      <w:r>
        <w:t xml:space="preserve"> if you click on the adjacent lines</w:t>
      </w:r>
      <w:r w:rsidR="00D24119">
        <w:t xml:space="preserve"> y</w:t>
      </w:r>
      <w:r>
        <w:t xml:space="preserve">ou </w:t>
      </w:r>
      <w:r w:rsidR="00D24119">
        <w:t>will see that</w:t>
      </w:r>
      <w:r w:rsidR="00747FD3">
        <w:t xml:space="preserve"> moving the line </w:t>
      </w:r>
      <w:r w:rsidR="00D24119">
        <w:t>has</w:t>
      </w:r>
      <w:r w:rsidR="00747FD3">
        <w:t xml:space="preserve"> created a new 3-line intersection that is not properly split. </w:t>
      </w:r>
      <w:r w:rsidR="003D6D1C">
        <w:t xml:space="preserve"> Although we should have a 3-line intersection, it currently consists of two lines. </w:t>
      </w:r>
    </w:p>
    <w:p w14:paraId="38618F38" w14:textId="7613EBEA" w:rsidR="00E9597F" w:rsidRDefault="00A367F9" w:rsidP="00D24119">
      <w:pPr>
        <w:spacing w:after="0"/>
        <w:jc w:val="center"/>
        <w:rPr>
          <w:noProof/>
        </w:rPr>
      </w:pPr>
      <w:r>
        <w:rPr>
          <w:noProof/>
        </w:rPr>
        <w:drawing>
          <wp:inline distT="0" distB="0" distL="0" distR="0" wp14:anchorId="180E4D4C" wp14:editId="2A786927">
            <wp:extent cx="2105258" cy="2807208"/>
            <wp:effectExtent l="19050" t="19050" r="9525" b="127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5258" cy="2807208"/>
                    </a:xfrm>
                    <a:prstGeom prst="rect">
                      <a:avLst/>
                    </a:prstGeom>
                    <a:noFill/>
                    <a:ln>
                      <a:solidFill>
                        <a:schemeClr val="tx1"/>
                      </a:solidFill>
                    </a:ln>
                  </pic:spPr>
                </pic:pic>
              </a:graphicData>
            </a:graphic>
          </wp:inline>
        </w:drawing>
      </w:r>
      <w:r>
        <w:rPr>
          <w:noProof/>
        </w:rPr>
        <w:drawing>
          <wp:inline distT="0" distB="0" distL="0" distR="0" wp14:anchorId="6FC96F57" wp14:editId="703233A0">
            <wp:extent cx="2152650" cy="2808243"/>
            <wp:effectExtent l="19050" t="19050" r="19050" b="1143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3715" cy="2822678"/>
                    </a:xfrm>
                    <a:prstGeom prst="rect">
                      <a:avLst/>
                    </a:prstGeom>
                    <a:ln>
                      <a:solidFill>
                        <a:schemeClr val="tx1"/>
                      </a:solidFill>
                    </a:ln>
                  </pic:spPr>
                </pic:pic>
              </a:graphicData>
            </a:graphic>
          </wp:inline>
        </w:drawing>
      </w:r>
    </w:p>
    <w:p w14:paraId="7453CB6A" w14:textId="5A6C9AFC" w:rsidR="00D24119" w:rsidRPr="00D24119" w:rsidRDefault="00D24119" w:rsidP="00D24119">
      <w:pPr>
        <w:pStyle w:val="Caption"/>
        <w:keepNext/>
        <w:jc w:val="center"/>
        <w:rPr>
          <w:b w:val="0"/>
          <w:bCs w:val="0"/>
          <w:color w:val="auto"/>
          <w:sz w:val="22"/>
          <w:szCs w:val="22"/>
        </w:rPr>
      </w:pPr>
      <w:r w:rsidRPr="00941E68">
        <w:rPr>
          <w:sz w:val="22"/>
        </w:rPr>
        <w:t xml:space="preserve">Figure </w:t>
      </w:r>
      <w:r>
        <w:rPr>
          <w:sz w:val="22"/>
        </w:rPr>
        <w:t>43</w:t>
      </w:r>
      <w:r w:rsidRPr="00941E68">
        <w:rPr>
          <w:sz w:val="22"/>
        </w:rPr>
        <w:t xml:space="preserve">. </w:t>
      </w:r>
      <w:r w:rsidRPr="00130555">
        <w:rPr>
          <w:b w:val="0"/>
          <w:sz w:val="22"/>
        </w:rPr>
        <w:t xml:space="preserve"> </w:t>
      </w:r>
      <w:r w:rsidR="003D6D1C">
        <w:rPr>
          <w:b w:val="0"/>
          <w:sz w:val="22"/>
        </w:rPr>
        <w:t xml:space="preserve">Improperly split line segments. </w:t>
      </w:r>
    </w:p>
    <w:p w14:paraId="37FC7060" w14:textId="77777777" w:rsidR="003D6D1C" w:rsidRDefault="003D6D1C"/>
    <w:p w14:paraId="7970B55F" w14:textId="559EA6B2" w:rsidR="00E9597F" w:rsidRDefault="00A367F9">
      <w:r>
        <w:t>Fix this by using the split line tool.</w:t>
      </w:r>
    </w:p>
    <w:p w14:paraId="614141DF" w14:textId="2E7BA0E9" w:rsidR="00A367F9" w:rsidRDefault="00A367F9" w:rsidP="003D6D1C">
      <w:pPr>
        <w:spacing w:after="0"/>
        <w:jc w:val="center"/>
      </w:pPr>
      <w:r w:rsidRPr="00A367F9">
        <w:rPr>
          <w:noProof/>
        </w:rPr>
        <w:lastRenderedPageBreak/>
        <w:drawing>
          <wp:inline distT="0" distB="0" distL="0" distR="0" wp14:anchorId="7A292586" wp14:editId="12F094C7">
            <wp:extent cx="4290118" cy="365760"/>
            <wp:effectExtent l="19050" t="19050" r="15240" b="152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0118" cy="365760"/>
                    </a:xfrm>
                    <a:prstGeom prst="rect">
                      <a:avLst/>
                    </a:prstGeom>
                    <a:ln>
                      <a:solidFill>
                        <a:schemeClr val="tx1"/>
                      </a:solidFill>
                    </a:ln>
                  </pic:spPr>
                </pic:pic>
              </a:graphicData>
            </a:graphic>
          </wp:inline>
        </w:drawing>
      </w:r>
    </w:p>
    <w:p w14:paraId="5CBF2D8C" w14:textId="464BEB4E" w:rsidR="003D6D1C" w:rsidRPr="00013B00" w:rsidRDefault="003D6D1C" w:rsidP="003D6D1C">
      <w:pPr>
        <w:pStyle w:val="Caption"/>
        <w:keepNext/>
        <w:jc w:val="center"/>
        <w:rPr>
          <w:b w:val="0"/>
          <w:bCs w:val="0"/>
          <w:color w:val="auto"/>
          <w:sz w:val="22"/>
          <w:szCs w:val="22"/>
        </w:rPr>
      </w:pPr>
      <w:r w:rsidRPr="00941E68">
        <w:rPr>
          <w:sz w:val="22"/>
        </w:rPr>
        <w:t xml:space="preserve">Figure </w:t>
      </w:r>
      <w:r>
        <w:rPr>
          <w:sz w:val="22"/>
        </w:rPr>
        <w:t>44</w:t>
      </w:r>
      <w:r w:rsidRPr="00941E68">
        <w:rPr>
          <w:sz w:val="22"/>
        </w:rPr>
        <w:t xml:space="preserve">. </w:t>
      </w:r>
      <w:r w:rsidRPr="00130555">
        <w:rPr>
          <w:b w:val="0"/>
          <w:sz w:val="22"/>
        </w:rPr>
        <w:t xml:space="preserve"> </w:t>
      </w:r>
      <w:r>
        <w:rPr>
          <w:b w:val="0"/>
          <w:sz w:val="22"/>
        </w:rPr>
        <w:t>The Split Line Tool on the Editor Toolbar.</w:t>
      </w:r>
    </w:p>
    <w:p w14:paraId="57D8CE4E" w14:textId="77777777" w:rsidR="003D6D1C" w:rsidRDefault="003D6D1C" w:rsidP="003D6D1C">
      <w:pPr>
        <w:jc w:val="center"/>
      </w:pPr>
    </w:p>
    <w:p w14:paraId="35D04CED" w14:textId="5EB757BB" w:rsidR="004908D2" w:rsidRDefault="006B40D7">
      <w:r>
        <w:t xml:space="preserve">Use split tool where line segments intersect. </w:t>
      </w:r>
    </w:p>
    <w:p w14:paraId="2A3E4F14" w14:textId="7D97978B" w:rsidR="004908D2" w:rsidRDefault="006B40D7" w:rsidP="003D6D1C">
      <w:pPr>
        <w:spacing w:after="0"/>
        <w:jc w:val="center"/>
      </w:pPr>
      <w:r>
        <w:rPr>
          <w:noProof/>
        </w:rPr>
        <w:drawing>
          <wp:inline distT="0" distB="0" distL="0" distR="0" wp14:anchorId="5FF0442E" wp14:editId="1F1FD8C6">
            <wp:extent cx="3014581" cy="2286000"/>
            <wp:effectExtent l="19050" t="19050" r="1460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4581" cy="2286000"/>
                    </a:xfrm>
                    <a:prstGeom prst="rect">
                      <a:avLst/>
                    </a:prstGeom>
                    <a:ln>
                      <a:solidFill>
                        <a:schemeClr val="tx1"/>
                      </a:solidFill>
                    </a:ln>
                  </pic:spPr>
                </pic:pic>
              </a:graphicData>
            </a:graphic>
          </wp:inline>
        </w:drawing>
      </w:r>
    </w:p>
    <w:p w14:paraId="4593BF6F" w14:textId="691D20DD" w:rsidR="003D6D1C" w:rsidRPr="00013B00" w:rsidRDefault="003D6D1C" w:rsidP="003D6D1C">
      <w:pPr>
        <w:pStyle w:val="Caption"/>
        <w:keepNext/>
        <w:jc w:val="center"/>
        <w:rPr>
          <w:b w:val="0"/>
          <w:bCs w:val="0"/>
          <w:color w:val="auto"/>
          <w:sz w:val="22"/>
          <w:szCs w:val="22"/>
        </w:rPr>
      </w:pPr>
      <w:r w:rsidRPr="00941E68">
        <w:rPr>
          <w:sz w:val="22"/>
        </w:rPr>
        <w:t xml:space="preserve">Figure </w:t>
      </w:r>
      <w:r>
        <w:rPr>
          <w:sz w:val="22"/>
        </w:rPr>
        <w:t>45</w:t>
      </w:r>
      <w:r w:rsidRPr="00941E68">
        <w:rPr>
          <w:sz w:val="22"/>
        </w:rPr>
        <w:t xml:space="preserve">. </w:t>
      </w:r>
      <w:r w:rsidRPr="00130555">
        <w:rPr>
          <w:b w:val="0"/>
          <w:sz w:val="22"/>
        </w:rPr>
        <w:t xml:space="preserve"> </w:t>
      </w:r>
      <w:r w:rsidR="004221D8">
        <w:rPr>
          <w:b w:val="0"/>
          <w:sz w:val="22"/>
        </w:rPr>
        <w:t>Using the S</w:t>
      </w:r>
      <w:r>
        <w:rPr>
          <w:b w:val="0"/>
          <w:sz w:val="22"/>
        </w:rPr>
        <w:t>plit</w:t>
      </w:r>
      <w:r w:rsidR="004221D8">
        <w:rPr>
          <w:b w:val="0"/>
          <w:sz w:val="22"/>
        </w:rPr>
        <w:t xml:space="preserve"> Line</w:t>
      </w:r>
      <w:r>
        <w:rPr>
          <w:b w:val="0"/>
          <w:sz w:val="22"/>
        </w:rPr>
        <w:t xml:space="preserve"> tool at the intersection of three segments.</w:t>
      </w:r>
    </w:p>
    <w:p w14:paraId="3B9DA31C" w14:textId="77777777" w:rsidR="003D6D1C" w:rsidRDefault="003D6D1C" w:rsidP="003D6D1C">
      <w:pPr>
        <w:jc w:val="center"/>
      </w:pPr>
    </w:p>
    <w:p w14:paraId="6C2F80D9" w14:textId="629DF01D" w:rsidR="006B40D7" w:rsidRDefault="002A6FE8">
      <w:r>
        <w:t>The l</w:t>
      </w:r>
      <w:r w:rsidR="006B40D7">
        <w:t>ines are now p</w:t>
      </w:r>
      <w:r w:rsidR="00865EDE">
        <w:t>roperly split at each segment</w:t>
      </w:r>
      <w:r w:rsidR="006B40D7">
        <w:t xml:space="preserve">. </w:t>
      </w:r>
      <w:r w:rsidR="003D6D1C">
        <w:t xml:space="preserve"> By selecting each </w:t>
      </w:r>
      <w:r w:rsidR="00AB21A3">
        <w:t>individual line</w:t>
      </w:r>
      <w:r w:rsidR="003D6D1C">
        <w:t>,</w:t>
      </w:r>
      <w:r w:rsidR="00AB21A3">
        <w:t xml:space="preserve"> you </w:t>
      </w:r>
      <w:r w:rsidR="003D6D1C">
        <w:t>can</w:t>
      </w:r>
      <w:r w:rsidR="00AB21A3">
        <w:t xml:space="preserve"> confirm that </w:t>
      </w:r>
      <w:r w:rsidR="003D6D1C">
        <w:t xml:space="preserve">the lines are now </w:t>
      </w:r>
      <w:r w:rsidR="00AB21A3">
        <w:t>properly split.</w:t>
      </w:r>
      <w:r w:rsidR="003927C0">
        <w:t xml:space="preserve"> </w:t>
      </w:r>
      <w:r w:rsidR="003D6D1C">
        <w:t xml:space="preserve"> </w:t>
      </w:r>
    </w:p>
    <w:p w14:paraId="15EB4750" w14:textId="2893DC50" w:rsidR="006B40D7" w:rsidRDefault="006B40D7" w:rsidP="002A6FE8">
      <w:pPr>
        <w:spacing w:after="0"/>
        <w:jc w:val="center"/>
      </w:pPr>
      <w:r w:rsidRPr="006B40D7">
        <w:rPr>
          <w:noProof/>
        </w:rPr>
        <w:drawing>
          <wp:inline distT="0" distB="0" distL="0" distR="0" wp14:anchorId="407EA855" wp14:editId="7FB43215">
            <wp:extent cx="1442720" cy="2428875"/>
            <wp:effectExtent l="19050" t="19050" r="2413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3289" cy="2429833"/>
                    </a:xfrm>
                    <a:prstGeom prst="rect">
                      <a:avLst/>
                    </a:prstGeom>
                    <a:ln>
                      <a:solidFill>
                        <a:schemeClr val="tx1"/>
                      </a:solidFill>
                    </a:ln>
                  </pic:spPr>
                </pic:pic>
              </a:graphicData>
            </a:graphic>
          </wp:inline>
        </w:drawing>
      </w:r>
      <w:r w:rsidRPr="006B40D7">
        <w:rPr>
          <w:noProof/>
        </w:rPr>
        <w:drawing>
          <wp:inline distT="0" distB="0" distL="0" distR="0" wp14:anchorId="346EA0A4" wp14:editId="5EC14EC5">
            <wp:extent cx="1444380" cy="2436495"/>
            <wp:effectExtent l="19050" t="19050" r="22860"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47095" cy="2441074"/>
                    </a:xfrm>
                    <a:prstGeom prst="rect">
                      <a:avLst/>
                    </a:prstGeom>
                    <a:ln>
                      <a:solidFill>
                        <a:schemeClr val="tx1"/>
                      </a:solidFill>
                    </a:ln>
                  </pic:spPr>
                </pic:pic>
              </a:graphicData>
            </a:graphic>
          </wp:inline>
        </w:drawing>
      </w:r>
      <w:r w:rsidRPr="006B40D7">
        <w:rPr>
          <w:noProof/>
        </w:rPr>
        <w:drawing>
          <wp:inline distT="0" distB="0" distL="0" distR="0" wp14:anchorId="68CCA29A" wp14:editId="2122283D">
            <wp:extent cx="1444416" cy="2435225"/>
            <wp:effectExtent l="19050" t="19050" r="22860" b="222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45604" cy="2437229"/>
                    </a:xfrm>
                    <a:prstGeom prst="rect">
                      <a:avLst/>
                    </a:prstGeom>
                    <a:ln>
                      <a:solidFill>
                        <a:schemeClr val="tx1"/>
                      </a:solidFill>
                    </a:ln>
                  </pic:spPr>
                </pic:pic>
              </a:graphicData>
            </a:graphic>
          </wp:inline>
        </w:drawing>
      </w:r>
    </w:p>
    <w:p w14:paraId="5EB8C5E7" w14:textId="7CA799BA" w:rsidR="002A6FE8" w:rsidRPr="00013B00" w:rsidRDefault="002A6FE8" w:rsidP="002A6FE8">
      <w:pPr>
        <w:pStyle w:val="Caption"/>
        <w:keepNext/>
        <w:jc w:val="center"/>
        <w:rPr>
          <w:b w:val="0"/>
          <w:bCs w:val="0"/>
          <w:color w:val="auto"/>
          <w:sz w:val="22"/>
          <w:szCs w:val="22"/>
        </w:rPr>
      </w:pPr>
      <w:r w:rsidRPr="00941E68">
        <w:rPr>
          <w:sz w:val="22"/>
        </w:rPr>
        <w:t xml:space="preserve">Figure </w:t>
      </w:r>
      <w:r>
        <w:rPr>
          <w:sz w:val="22"/>
        </w:rPr>
        <w:t>46</w:t>
      </w:r>
      <w:r w:rsidRPr="00941E68">
        <w:rPr>
          <w:sz w:val="22"/>
        </w:rPr>
        <w:t xml:space="preserve">. </w:t>
      </w:r>
      <w:r w:rsidRPr="00130555">
        <w:rPr>
          <w:b w:val="0"/>
          <w:sz w:val="22"/>
        </w:rPr>
        <w:t xml:space="preserve"> </w:t>
      </w:r>
      <w:r>
        <w:rPr>
          <w:b w:val="0"/>
          <w:sz w:val="22"/>
        </w:rPr>
        <w:t>Properly split lines will be individual line segments.</w:t>
      </w:r>
    </w:p>
    <w:p w14:paraId="4B77BA36" w14:textId="77777777" w:rsidR="002A6FE8" w:rsidRDefault="002A6FE8" w:rsidP="002A6FE8">
      <w:pPr>
        <w:jc w:val="center"/>
      </w:pPr>
    </w:p>
    <w:p w14:paraId="268F2909" w14:textId="05C27BD4" w:rsidR="004908D2" w:rsidRDefault="00AB21A3" w:rsidP="00FA4978">
      <w:pPr>
        <w:spacing w:after="0"/>
        <w:jc w:val="center"/>
      </w:pPr>
      <w:r>
        <w:rPr>
          <w:noProof/>
        </w:rPr>
        <w:lastRenderedPageBreak/>
        <w:drawing>
          <wp:inline distT="0" distB="0" distL="0" distR="0" wp14:anchorId="4FA80F30" wp14:editId="18F22563">
            <wp:extent cx="2137496" cy="19202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7496" cy="1920240"/>
                    </a:xfrm>
                    <a:prstGeom prst="rect">
                      <a:avLst/>
                    </a:prstGeom>
                  </pic:spPr>
                </pic:pic>
              </a:graphicData>
            </a:graphic>
          </wp:inline>
        </w:drawing>
      </w:r>
    </w:p>
    <w:p w14:paraId="04F2673F" w14:textId="7AB8798C" w:rsidR="002A6FE8" w:rsidRPr="00013B00" w:rsidRDefault="002A6FE8" w:rsidP="00FA4978">
      <w:pPr>
        <w:pStyle w:val="Caption"/>
        <w:keepNext/>
        <w:spacing w:after="0"/>
        <w:jc w:val="center"/>
        <w:rPr>
          <w:b w:val="0"/>
          <w:bCs w:val="0"/>
          <w:color w:val="auto"/>
          <w:sz w:val="22"/>
          <w:szCs w:val="22"/>
        </w:rPr>
      </w:pPr>
      <w:r w:rsidRPr="00941E68">
        <w:rPr>
          <w:sz w:val="22"/>
        </w:rPr>
        <w:t xml:space="preserve">Figure </w:t>
      </w:r>
      <w:r>
        <w:rPr>
          <w:sz w:val="22"/>
        </w:rPr>
        <w:t>47</w:t>
      </w:r>
      <w:r w:rsidRPr="00941E68">
        <w:rPr>
          <w:sz w:val="22"/>
        </w:rPr>
        <w:t xml:space="preserve">. </w:t>
      </w:r>
      <w:r w:rsidRPr="00130555">
        <w:rPr>
          <w:b w:val="0"/>
          <w:sz w:val="22"/>
        </w:rPr>
        <w:t xml:space="preserve"> </w:t>
      </w:r>
      <w:r>
        <w:rPr>
          <w:b w:val="0"/>
          <w:sz w:val="22"/>
        </w:rPr>
        <w:t>New intersection having created a fragmented line segment midway through stream.</w:t>
      </w:r>
    </w:p>
    <w:p w14:paraId="111517D6" w14:textId="77777777" w:rsidR="002A6FE8" w:rsidRDefault="002A6FE8" w:rsidP="002A6FE8">
      <w:pPr>
        <w:jc w:val="center"/>
      </w:pPr>
    </w:p>
    <w:p w14:paraId="09738B0B" w14:textId="3DDCA0F3" w:rsidR="004908D2" w:rsidDel="007D25D6" w:rsidRDefault="002A6FE8">
      <w:pPr>
        <w:rPr>
          <w:del w:id="241" w:author="Ryan Wortmann" w:date="2018-09-28T16:22:00Z"/>
        </w:rPr>
      </w:pPr>
      <w:r>
        <w:t xml:space="preserve">In our example scenario, we have moved and properly split our line, but in moving and splitting the line we have </w:t>
      </w:r>
      <w:r w:rsidR="00747FD3">
        <w:t>also deleted a</w:t>
      </w:r>
      <w:r>
        <w:t xml:space="preserve"> pre-existing 3</w:t>
      </w:r>
      <w:r w:rsidR="00747FD3">
        <w:t xml:space="preserve">-line intersection. </w:t>
      </w:r>
      <w:r>
        <w:t xml:space="preserve"> </w:t>
      </w:r>
      <w:r w:rsidR="00FA4978">
        <w:t>Now, o</w:t>
      </w:r>
      <w:r w:rsidR="00747FD3">
        <w:t>nly two lines are intersecting where this 3-line intersection use</w:t>
      </w:r>
      <w:r w:rsidR="00FA4978">
        <w:t>d</w:t>
      </w:r>
      <w:r w:rsidR="00747FD3">
        <w:t xml:space="preserve"> to occur. </w:t>
      </w:r>
      <w:r w:rsidR="00FA4978">
        <w:t xml:space="preserve"> This has caused fragmentation midway through one of the line segments.  </w:t>
      </w:r>
      <w:r w:rsidR="002B388E">
        <w:t xml:space="preserve">These lines need to be merged into one line by using the merge tool. </w:t>
      </w:r>
    </w:p>
    <w:p w14:paraId="5417507C" w14:textId="77777777" w:rsidR="00FA4978" w:rsidDel="007D25D6" w:rsidRDefault="00FA4978" w:rsidP="00FA4978">
      <w:pPr>
        <w:spacing w:after="0"/>
        <w:rPr>
          <w:del w:id="242" w:author="Ryan Wortmann" w:date="2018-09-28T16:22:00Z"/>
        </w:rPr>
      </w:pPr>
    </w:p>
    <w:p w14:paraId="70F052D2" w14:textId="3E7408DF" w:rsidR="00AB21A3" w:rsidRPr="007D25D6" w:rsidDel="007D25D6" w:rsidRDefault="00FA4978">
      <w:pPr>
        <w:rPr>
          <w:del w:id="243" w:author="Ryan Wortmann" w:date="2018-09-28T16:22:00Z"/>
        </w:rPr>
      </w:pPr>
      <w:commentRangeStart w:id="244"/>
      <w:del w:id="245" w:author="Ryan Wortmann" w:date="2018-09-28T16:22:00Z">
        <w:r w:rsidRPr="007D25D6" w:rsidDel="007D25D6">
          <w:delText xml:space="preserve">But first, the merge tool must be </w:delText>
        </w:r>
        <w:r w:rsidR="005221CC" w:rsidRPr="007D25D6" w:rsidDel="007D25D6">
          <w:delText>added to the toolbar</w:delText>
        </w:r>
        <w:r w:rsidRPr="007D25D6" w:rsidDel="007D25D6">
          <w:delText>.</w:delText>
        </w:r>
        <w:commentRangeEnd w:id="244"/>
        <w:r w:rsidR="0017348B" w:rsidRPr="007D25D6" w:rsidDel="007D25D6">
          <w:rPr>
            <w:rPrChange w:id="246" w:author="Ryan Wortmann" w:date="2018-09-28T16:22:00Z">
              <w:rPr>
                <w:rStyle w:val="CommentReference"/>
              </w:rPr>
            </w:rPrChange>
          </w:rPr>
          <w:commentReference w:id="244"/>
        </w:r>
        <w:r w:rsidRPr="007D25D6" w:rsidDel="007D25D6">
          <w:delText xml:space="preserve">  To do this, click on the drop-down menu arrow i</w:delText>
        </w:r>
        <w:r w:rsidR="00AB21A3" w:rsidRPr="007D25D6" w:rsidDel="007D25D6">
          <w:delText xml:space="preserve">n the </w:delText>
        </w:r>
        <w:r w:rsidR="00AB21A3" w:rsidRPr="007D25D6" w:rsidDel="007D25D6">
          <w:rPr>
            <w:rPrChange w:id="247" w:author="Ryan Wortmann" w:date="2018-09-28T16:22:00Z">
              <w:rPr>
                <w:b/>
              </w:rPr>
            </w:rPrChange>
          </w:rPr>
          <w:delText>Editor toolbar</w:delText>
        </w:r>
        <w:r w:rsidRPr="007D25D6" w:rsidDel="007D25D6">
          <w:rPr>
            <w:rPrChange w:id="248" w:author="Ryan Wortmann" w:date="2018-09-28T16:22:00Z">
              <w:rPr>
                <w:b/>
              </w:rPr>
            </w:rPrChange>
          </w:rPr>
          <w:delText xml:space="preserve"> </w:delText>
        </w:r>
        <w:r w:rsidR="00AB21A3" w:rsidRPr="007D25D6" w:rsidDel="007D25D6">
          <w:delText xml:space="preserve">and select </w:delText>
        </w:r>
        <w:r w:rsidR="00AB21A3" w:rsidRPr="007D25D6" w:rsidDel="007D25D6">
          <w:rPr>
            <w:rPrChange w:id="249" w:author="Ryan Wortmann" w:date="2018-09-28T16:22:00Z">
              <w:rPr>
                <w:b/>
              </w:rPr>
            </w:rPrChange>
          </w:rPr>
          <w:delText>Customize</w:delText>
        </w:r>
        <w:r w:rsidR="00AB21A3" w:rsidRPr="007D25D6" w:rsidDel="007D25D6">
          <w:delText>.</w:delText>
        </w:r>
      </w:del>
    </w:p>
    <w:p w14:paraId="0A3EBCF8" w14:textId="69AD4B1B" w:rsidR="00AB21A3" w:rsidRPr="007D25D6" w:rsidDel="007D25D6" w:rsidRDefault="005221CC">
      <w:pPr>
        <w:spacing w:after="0"/>
        <w:rPr>
          <w:del w:id="250" w:author="Ryan Wortmann" w:date="2018-09-28T16:22:00Z"/>
        </w:rPr>
        <w:pPrChange w:id="251" w:author="Ryan Wortmann" w:date="2018-09-28T16:22:00Z">
          <w:pPr>
            <w:spacing w:after="0"/>
            <w:jc w:val="center"/>
          </w:pPr>
        </w:pPrChange>
      </w:pPr>
      <w:del w:id="252" w:author="Ryan Wortmann" w:date="2018-09-28T16:22:00Z">
        <w:r w:rsidRPr="007D25D6" w:rsidDel="007D25D6">
          <w:rPr>
            <w:noProof/>
            <w:rPrChange w:id="253" w:author="Ryan Wortmann" w:date="2018-09-28T16:22:00Z">
              <w:rPr>
                <w:noProof/>
              </w:rPr>
            </w:rPrChange>
          </w:rPr>
          <mc:AlternateContent>
            <mc:Choice Requires="wps">
              <w:drawing>
                <wp:anchor distT="0" distB="0" distL="114300" distR="114300" simplePos="0" relativeHeight="251663360" behindDoc="0" locked="0" layoutInCell="1" allowOverlap="1" wp14:anchorId="57EBFCC6" wp14:editId="517B60BC">
                  <wp:simplePos x="0" y="0"/>
                  <wp:positionH relativeFrom="column">
                    <wp:posOffset>4743450</wp:posOffset>
                  </wp:positionH>
                  <wp:positionV relativeFrom="paragraph">
                    <wp:posOffset>15875</wp:posOffset>
                  </wp:positionV>
                  <wp:extent cx="314325" cy="304800"/>
                  <wp:effectExtent l="0" t="0" r="28575" b="19050"/>
                  <wp:wrapNone/>
                  <wp:docPr id="228" name="Circle: Hollow 228"/>
                  <wp:cNvGraphicFramePr/>
                  <a:graphic xmlns:a="http://schemas.openxmlformats.org/drawingml/2006/main">
                    <a:graphicData uri="http://schemas.microsoft.com/office/word/2010/wordprocessingShape">
                      <wps:wsp>
                        <wps:cNvSpPr/>
                        <wps:spPr>
                          <a:xfrm>
                            <a:off x="0" y="0"/>
                            <a:ext cx="314325" cy="304800"/>
                          </a:xfrm>
                          <a:prstGeom prst="donut">
                            <a:avLst>
                              <a:gd name="adj" fmla="val 5920"/>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0E5D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228" o:spid="_x0000_s1026" type="#_x0000_t23" style="position:absolute;margin-left:373.5pt;margin-top:1.25pt;width:24.7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" adj="1240" fillcolor="#c0504d [3205]" strokecolor="#622423 [1605]" strokeweight="2pt"/>
              </w:pict>
            </mc:Fallback>
          </mc:AlternateContent>
        </w:r>
        <w:r w:rsidRPr="007D25D6" w:rsidDel="007D25D6">
          <w:rPr>
            <w:noProof/>
            <w:rPrChange w:id="254" w:author="Ryan Wortmann" w:date="2018-09-28T16:22:00Z">
              <w:rPr>
                <w:noProof/>
              </w:rPr>
            </w:rPrChange>
          </w:rPr>
          <w:drawing>
            <wp:inline distT="0" distB="0" distL="0" distR="0" wp14:anchorId="4B486F3A" wp14:editId="228CA2F3">
              <wp:extent cx="4000500" cy="247650"/>
              <wp:effectExtent l="19050" t="19050" r="19050"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00500" cy="247650"/>
                      </a:xfrm>
                      <a:prstGeom prst="rect">
                        <a:avLst/>
                      </a:prstGeom>
                      <a:ln>
                        <a:solidFill>
                          <a:schemeClr val="tx1"/>
                        </a:solidFill>
                      </a:ln>
                    </pic:spPr>
                  </pic:pic>
                </a:graphicData>
              </a:graphic>
            </wp:inline>
          </w:drawing>
        </w:r>
      </w:del>
    </w:p>
    <w:p w14:paraId="15167D6E" w14:textId="493798A2" w:rsidR="00FA4978" w:rsidRPr="007D25D6" w:rsidDel="007D25D6" w:rsidRDefault="00FA4978">
      <w:pPr>
        <w:pStyle w:val="Caption"/>
        <w:keepNext/>
        <w:spacing w:after="0"/>
        <w:rPr>
          <w:del w:id="255" w:author="Ryan Wortmann" w:date="2018-09-28T16:22:00Z"/>
          <w:rPrChange w:id="256" w:author="Ryan Wortmann" w:date="2018-09-28T16:22:00Z">
            <w:rPr>
              <w:del w:id="257" w:author="Ryan Wortmann" w:date="2018-09-28T16:22:00Z"/>
              <w:b w:val="0"/>
              <w:bCs w:val="0"/>
              <w:color w:val="auto"/>
              <w:sz w:val="22"/>
              <w:szCs w:val="22"/>
            </w:rPr>
          </w:rPrChange>
        </w:rPr>
        <w:pPrChange w:id="258" w:author="Ryan Wortmann" w:date="2018-09-28T16:22:00Z">
          <w:pPr>
            <w:pStyle w:val="Caption"/>
            <w:keepNext/>
            <w:spacing w:after="0"/>
            <w:jc w:val="center"/>
          </w:pPr>
        </w:pPrChange>
      </w:pPr>
      <w:del w:id="259" w:author="Ryan Wortmann" w:date="2018-09-28T16:22:00Z">
        <w:r w:rsidRPr="007D25D6" w:rsidDel="007D25D6">
          <w:rPr>
            <w:b w:val="0"/>
            <w:bCs w:val="0"/>
            <w:rPrChange w:id="260" w:author="Ryan Wortmann" w:date="2018-09-28T16:22:00Z">
              <w:rPr>
                <w:b w:val="0"/>
                <w:bCs w:val="0"/>
              </w:rPr>
            </w:rPrChange>
          </w:rPr>
          <w:delText xml:space="preserve">Figure 48. </w:delText>
        </w:r>
        <w:r w:rsidRPr="007D25D6" w:rsidDel="007D25D6">
          <w:rPr>
            <w:bCs w:val="0"/>
            <w:rPrChange w:id="261" w:author="Ryan Wortmann" w:date="2018-09-28T16:22:00Z">
              <w:rPr>
                <w:bCs w:val="0"/>
              </w:rPr>
            </w:rPrChange>
          </w:rPr>
          <w:delText xml:space="preserve"> Select the drop-down menu arrow from the Editor toolbar.</w:delText>
        </w:r>
      </w:del>
    </w:p>
    <w:p w14:paraId="0ED26811" w14:textId="74E75F35" w:rsidR="00FA4978" w:rsidRPr="007D25D6" w:rsidDel="007D25D6" w:rsidRDefault="00FA4978">
      <w:pPr>
        <w:rPr>
          <w:del w:id="262" w:author="Ryan Wortmann" w:date="2018-09-28T16:22:00Z"/>
        </w:rPr>
      </w:pPr>
    </w:p>
    <w:p w14:paraId="3EE9D90D" w14:textId="27327B0D" w:rsidR="00AB21A3" w:rsidRPr="007D25D6" w:rsidDel="007D25D6" w:rsidRDefault="00FA4978">
      <w:pPr>
        <w:rPr>
          <w:del w:id="263" w:author="Ryan Wortmann" w:date="2018-09-28T16:22:00Z"/>
        </w:rPr>
      </w:pPr>
      <w:del w:id="264" w:author="Ryan Wortmann" w:date="2018-09-28T16:22:00Z">
        <w:r w:rsidRPr="007D25D6" w:rsidDel="007D25D6">
          <w:delText xml:space="preserve">Navigate to the </w:delText>
        </w:r>
        <w:r w:rsidR="00AB21A3" w:rsidRPr="007D25D6" w:rsidDel="007D25D6">
          <w:rPr>
            <w:rPrChange w:id="265" w:author="Ryan Wortmann" w:date="2018-09-28T16:22:00Z">
              <w:rPr>
                <w:b/>
              </w:rPr>
            </w:rPrChange>
          </w:rPr>
          <w:delText>Commands</w:delText>
        </w:r>
        <w:r w:rsidRPr="007D25D6" w:rsidDel="007D25D6">
          <w:rPr>
            <w:rPrChange w:id="266" w:author="Ryan Wortmann" w:date="2018-09-28T16:22:00Z">
              <w:rPr>
                <w:b/>
              </w:rPr>
            </w:rPrChange>
          </w:rPr>
          <w:delText xml:space="preserve"> </w:delText>
        </w:r>
        <w:r w:rsidRPr="007D25D6" w:rsidDel="007D25D6">
          <w:delText>tab</w:delText>
        </w:r>
        <w:r w:rsidR="00AB21A3" w:rsidRPr="007D25D6" w:rsidDel="007D25D6">
          <w:delText>.</w:delText>
        </w:r>
        <w:r w:rsidRPr="007D25D6" w:rsidDel="007D25D6">
          <w:delText xml:space="preserve"> </w:delText>
        </w:r>
        <w:r w:rsidR="00AB21A3" w:rsidRPr="007D25D6" w:rsidDel="007D25D6">
          <w:delText xml:space="preserve"> Search</w:delText>
        </w:r>
        <w:r w:rsidRPr="007D25D6" w:rsidDel="007D25D6">
          <w:delText xml:space="preserve"> for</w:delText>
        </w:r>
        <w:r w:rsidR="00AB21A3" w:rsidRPr="007D25D6" w:rsidDel="007D25D6">
          <w:delText xml:space="preserve"> “merge</w:delText>
        </w:r>
        <w:r w:rsidRPr="007D25D6" w:rsidDel="007D25D6">
          <w:delText>.</w:delText>
        </w:r>
        <w:r w:rsidR="00AB21A3" w:rsidRPr="007D25D6" w:rsidDel="007D25D6">
          <w:delText xml:space="preserve">” </w:delText>
        </w:r>
        <w:r w:rsidRPr="007D25D6" w:rsidDel="007D25D6">
          <w:delText xml:space="preserve"> Under categories, s</w:delText>
        </w:r>
        <w:r w:rsidR="00AB21A3" w:rsidRPr="007D25D6" w:rsidDel="007D25D6">
          <w:delText xml:space="preserve">elect </w:delText>
        </w:r>
        <w:r w:rsidR="00AB21A3" w:rsidRPr="007D25D6" w:rsidDel="007D25D6">
          <w:rPr>
            <w:rPrChange w:id="267" w:author="Ryan Wortmann" w:date="2018-09-28T16:22:00Z">
              <w:rPr>
                <w:b/>
              </w:rPr>
            </w:rPrChange>
          </w:rPr>
          <w:delText>Editor</w:delText>
        </w:r>
        <w:r w:rsidRPr="007D25D6" w:rsidDel="007D25D6">
          <w:delText>. Choose</w:delText>
        </w:r>
        <w:r w:rsidR="00AB21A3" w:rsidRPr="007D25D6" w:rsidDel="007D25D6">
          <w:delText xml:space="preserve"> </w:delText>
        </w:r>
        <w:r w:rsidR="00AB21A3" w:rsidRPr="007D25D6" w:rsidDel="007D25D6">
          <w:rPr>
            <w:rPrChange w:id="268" w:author="Ryan Wortmann" w:date="2018-09-28T16:22:00Z">
              <w:rPr>
                <w:b/>
              </w:rPr>
            </w:rPrChange>
          </w:rPr>
          <w:delText>Merge</w:delText>
        </w:r>
        <w:r w:rsidRPr="007D25D6" w:rsidDel="007D25D6">
          <w:rPr>
            <w:rPrChange w:id="269" w:author="Ryan Wortmann" w:date="2018-09-28T16:22:00Z">
              <w:rPr>
                <w:b/>
              </w:rPr>
            </w:rPrChange>
          </w:rPr>
          <w:delText>…</w:delText>
        </w:r>
        <w:r w:rsidR="00AB21A3" w:rsidRPr="007D25D6" w:rsidDel="007D25D6">
          <w:delText xml:space="preserve">, then press close. </w:delText>
        </w:r>
      </w:del>
    </w:p>
    <w:p w14:paraId="1623EB6F" w14:textId="6FB0C738" w:rsidR="00AB21A3" w:rsidRPr="007D25D6" w:rsidDel="007D25D6" w:rsidRDefault="00AB21A3">
      <w:pPr>
        <w:spacing w:after="0"/>
        <w:rPr>
          <w:del w:id="270" w:author="Ryan Wortmann" w:date="2018-09-28T16:22:00Z"/>
        </w:rPr>
        <w:pPrChange w:id="271" w:author="Ryan Wortmann" w:date="2018-09-28T16:22:00Z">
          <w:pPr>
            <w:spacing w:after="0"/>
            <w:jc w:val="center"/>
          </w:pPr>
        </w:pPrChange>
      </w:pPr>
      <w:del w:id="272" w:author="Ryan Wortmann" w:date="2018-09-28T16:22:00Z">
        <w:r w:rsidRPr="007D25D6" w:rsidDel="007D25D6">
          <w:rPr>
            <w:noProof/>
            <w:rPrChange w:id="273" w:author="Ryan Wortmann" w:date="2018-09-28T16:22:00Z">
              <w:rPr>
                <w:noProof/>
              </w:rPr>
            </w:rPrChange>
          </w:rPr>
          <w:drawing>
            <wp:inline distT="0" distB="0" distL="0" distR="0" wp14:anchorId="1BB1DB99" wp14:editId="05FBA85A">
              <wp:extent cx="2656909" cy="2286000"/>
              <wp:effectExtent l="19050" t="19050" r="10160"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43" t="1629" r="2191"/>
                      <a:stretch/>
                    </pic:blipFill>
                    <pic:spPr bwMode="auto">
                      <a:xfrm>
                        <a:off x="0" y="0"/>
                        <a:ext cx="2656909" cy="2286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14:paraId="2F6D8CB9" w14:textId="126D5CFD" w:rsidR="00FA4978" w:rsidRPr="007D25D6" w:rsidDel="007D25D6" w:rsidRDefault="00FA4978">
      <w:pPr>
        <w:pStyle w:val="Caption"/>
        <w:keepNext/>
        <w:rPr>
          <w:del w:id="274" w:author="Ryan Wortmann" w:date="2018-09-28T16:22:00Z"/>
          <w:rPrChange w:id="275" w:author="Ryan Wortmann" w:date="2018-09-28T16:22:00Z">
            <w:rPr>
              <w:del w:id="276" w:author="Ryan Wortmann" w:date="2018-09-28T16:22:00Z"/>
              <w:b w:val="0"/>
              <w:bCs w:val="0"/>
              <w:color w:val="auto"/>
              <w:sz w:val="22"/>
              <w:szCs w:val="22"/>
            </w:rPr>
          </w:rPrChange>
        </w:rPr>
        <w:pPrChange w:id="277" w:author="Ryan Wortmann" w:date="2018-09-28T16:22:00Z">
          <w:pPr>
            <w:pStyle w:val="Caption"/>
            <w:keepNext/>
            <w:jc w:val="center"/>
          </w:pPr>
        </w:pPrChange>
      </w:pPr>
      <w:del w:id="278" w:author="Ryan Wortmann" w:date="2018-09-28T16:22:00Z">
        <w:r w:rsidRPr="007D25D6" w:rsidDel="007D25D6">
          <w:rPr>
            <w:b w:val="0"/>
            <w:bCs w:val="0"/>
            <w:rPrChange w:id="279" w:author="Ryan Wortmann" w:date="2018-09-28T16:22:00Z">
              <w:rPr>
                <w:b w:val="0"/>
                <w:bCs w:val="0"/>
              </w:rPr>
            </w:rPrChange>
          </w:rPr>
          <w:delText xml:space="preserve">Figure 49. </w:delText>
        </w:r>
        <w:r w:rsidRPr="007D25D6" w:rsidDel="007D25D6">
          <w:rPr>
            <w:bCs w:val="0"/>
            <w:rPrChange w:id="280" w:author="Ryan Wortmann" w:date="2018-09-28T16:22:00Z">
              <w:rPr>
                <w:bCs w:val="0"/>
              </w:rPr>
            </w:rPrChange>
          </w:rPr>
          <w:delText xml:space="preserve"> </w:delText>
        </w:r>
        <w:r w:rsidR="005221CC" w:rsidRPr="007D25D6" w:rsidDel="007D25D6">
          <w:rPr>
            <w:bCs w:val="0"/>
            <w:rPrChange w:id="281" w:author="Ryan Wortmann" w:date="2018-09-28T16:22:00Z">
              <w:rPr>
                <w:bCs w:val="0"/>
              </w:rPr>
            </w:rPrChange>
          </w:rPr>
          <w:delText xml:space="preserve">Adding the merge tool </w:delText>
        </w:r>
        <w:r w:rsidR="007A059E" w:rsidRPr="007D25D6" w:rsidDel="007D25D6">
          <w:rPr>
            <w:bCs w:val="0"/>
            <w:rPrChange w:id="282" w:author="Ryan Wortmann" w:date="2018-09-28T16:22:00Z">
              <w:rPr>
                <w:bCs w:val="0"/>
              </w:rPr>
            </w:rPrChange>
          </w:rPr>
          <w:delText>to</w:delText>
        </w:r>
        <w:r w:rsidR="005221CC" w:rsidRPr="007D25D6" w:rsidDel="007D25D6">
          <w:rPr>
            <w:bCs w:val="0"/>
            <w:rPrChange w:id="283" w:author="Ryan Wortmann" w:date="2018-09-28T16:22:00Z">
              <w:rPr>
                <w:bCs w:val="0"/>
              </w:rPr>
            </w:rPrChange>
          </w:rPr>
          <w:delText xml:space="preserve"> the Editor toolbar</w:delText>
        </w:r>
        <w:r w:rsidRPr="007D25D6" w:rsidDel="007D25D6">
          <w:rPr>
            <w:bCs w:val="0"/>
            <w:rPrChange w:id="284" w:author="Ryan Wortmann" w:date="2018-09-28T16:22:00Z">
              <w:rPr>
                <w:bCs w:val="0"/>
              </w:rPr>
            </w:rPrChange>
          </w:rPr>
          <w:delText>.</w:delText>
        </w:r>
      </w:del>
    </w:p>
    <w:p w14:paraId="0CCFD738" w14:textId="0895147B" w:rsidR="00FA4978" w:rsidRPr="007D25D6" w:rsidDel="007D25D6" w:rsidRDefault="00FA4978">
      <w:pPr>
        <w:rPr>
          <w:del w:id="285" w:author="Ryan Wortmann" w:date="2018-09-28T16:22:00Z"/>
        </w:rPr>
        <w:pPrChange w:id="286" w:author="Ryan Wortmann" w:date="2018-09-28T16:22:00Z">
          <w:pPr>
            <w:jc w:val="center"/>
          </w:pPr>
        </w:pPrChange>
      </w:pPr>
    </w:p>
    <w:p w14:paraId="05AF5F13" w14:textId="53A9A92A" w:rsidR="00AB21A3" w:rsidRPr="007D25D6" w:rsidDel="007D25D6" w:rsidRDefault="00AB21A3">
      <w:pPr>
        <w:rPr>
          <w:del w:id="287" w:author="Ryan Wortmann" w:date="2018-09-28T16:22:00Z"/>
        </w:rPr>
      </w:pPr>
      <w:del w:id="288" w:author="Ryan Wortmann" w:date="2018-09-28T16:22:00Z">
        <w:r w:rsidRPr="007D25D6" w:rsidDel="007D25D6">
          <w:delText xml:space="preserve">Merge </w:delText>
        </w:r>
        <w:r w:rsidR="005221CC" w:rsidRPr="007D25D6" w:rsidDel="007D25D6">
          <w:delText>should</w:delText>
        </w:r>
        <w:r w:rsidRPr="007D25D6" w:rsidDel="007D25D6">
          <w:delText xml:space="preserve"> now </w:delText>
        </w:r>
        <w:r w:rsidR="005221CC" w:rsidRPr="007D25D6" w:rsidDel="007D25D6">
          <w:delText>be present</w:delText>
        </w:r>
        <w:r w:rsidRPr="007D25D6" w:rsidDel="007D25D6">
          <w:delText xml:space="preserve"> on </w:delText>
        </w:r>
        <w:r w:rsidR="005221CC" w:rsidRPr="007D25D6" w:rsidDel="007D25D6">
          <w:delText>the</w:delText>
        </w:r>
        <w:r w:rsidRPr="007D25D6" w:rsidDel="007D25D6">
          <w:delText xml:space="preserve"> Editor toolbar. </w:delText>
        </w:r>
        <w:r w:rsidR="005221CC" w:rsidRPr="007D25D6" w:rsidDel="007D25D6">
          <w:delText xml:space="preserve"> However, y</w:delText>
        </w:r>
        <w:r w:rsidR="00674D98" w:rsidRPr="007D25D6" w:rsidDel="007D25D6">
          <w:delText>ou will have to be in an</w:delText>
        </w:r>
        <w:r w:rsidR="005221CC" w:rsidRPr="007D25D6" w:rsidDel="007D25D6">
          <w:delText xml:space="preserve"> active edi</w:delText>
        </w:r>
        <w:r w:rsidR="00674D98" w:rsidRPr="007D25D6" w:rsidDel="007D25D6">
          <w:delText xml:space="preserve">ting session and have at least two features selected </w:delText>
        </w:r>
        <w:r w:rsidR="00B168EF" w:rsidRPr="007D25D6" w:rsidDel="007D25D6">
          <w:delText>for it to be selectable</w:delText>
        </w:r>
        <w:r w:rsidR="00674D98" w:rsidRPr="007D25D6" w:rsidDel="007D25D6">
          <w:delText>.</w:delText>
        </w:r>
      </w:del>
    </w:p>
    <w:p w14:paraId="62DB9EAD" w14:textId="664CCFBE" w:rsidR="00AB21A3" w:rsidRPr="007D25D6" w:rsidDel="007D25D6" w:rsidRDefault="00AB21A3">
      <w:pPr>
        <w:spacing w:after="0"/>
        <w:rPr>
          <w:del w:id="289" w:author="Ryan Wortmann" w:date="2018-09-28T16:22:00Z"/>
        </w:rPr>
        <w:pPrChange w:id="290" w:author="Ryan Wortmann" w:date="2018-09-28T16:22:00Z">
          <w:pPr>
            <w:spacing w:after="0"/>
            <w:jc w:val="center"/>
          </w:pPr>
        </w:pPrChange>
      </w:pPr>
      <w:del w:id="291" w:author="Ryan Wortmann" w:date="2018-09-28T16:22:00Z">
        <w:r w:rsidRPr="007D25D6" w:rsidDel="007D25D6">
          <w:rPr>
            <w:noProof/>
            <w:rPrChange w:id="292" w:author="Ryan Wortmann" w:date="2018-09-28T16:22:00Z">
              <w:rPr>
                <w:noProof/>
              </w:rPr>
            </w:rPrChange>
          </w:rPr>
          <w:drawing>
            <wp:inline distT="0" distB="0" distL="0" distR="0" wp14:anchorId="7E4A4B48" wp14:editId="371C14E7">
              <wp:extent cx="4419600" cy="447675"/>
              <wp:effectExtent l="19050" t="19050" r="19050"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9600" cy="447675"/>
                      </a:xfrm>
                      <a:prstGeom prst="rect">
                        <a:avLst/>
                      </a:prstGeom>
                      <a:ln>
                        <a:solidFill>
                          <a:schemeClr val="tx1"/>
                        </a:solidFill>
                      </a:ln>
                    </pic:spPr>
                  </pic:pic>
                </a:graphicData>
              </a:graphic>
            </wp:inline>
          </w:drawing>
        </w:r>
      </w:del>
    </w:p>
    <w:p w14:paraId="7B7D0921" w14:textId="2F3C001F" w:rsidR="007A059E" w:rsidRPr="007D25D6" w:rsidDel="007D25D6" w:rsidRDefault="007A059E">
      <w:pPr>
        <w:pStyle w:val="Caption"/>
        <w:keepNext/>
        <w:rPr>
          <w:del w:id="293" w:author="Ryan Wortmann" w:date="2018-09-28T16:22:00Z"/>
          <w:rPrChange w:id="294" w:author="Ryan Wortmann" w:date="2018-09-28T16:22:00Z">
            <w:rPr>
              <w:del w:id="295" w:author="Ryan Wortmann" w:date="2018-09-28T16:22:00Z"/>
              <w:b w:val="0"/>
              <w:bCs w:val="0"/>
              <w:color w:val="auto"/>
              <w:sz w:val="22"/>
              <w:szCs w:val="22"/>
            </w:rPr>
          </w:rPrChange>
        </w:rPr>
        <w:pPrChange w:id="296" w:author="Ryan Wortmann" w:date="2018-09-28T16:22:00Z">
          <w:pPr>
            <w:pStyle w:val="Caption"/>
            <w:keepNext/>
            <w:jc w:val="center"/>
          </w:pPr>
        </w:pPrChange>
      </w:pPr>
      <w:del w:id="297" w:author="Ryan Wortmann" w:date="2018-09-28T16:22:00Z">
        <w:r w:rsidRPr="007D25D6" w:rsidDel="007D25D6">
          <w:rPr>
            <w:b w:val="0"/>
            <w:bCs w:val="0"/>
            <w:rPrChange w:id="298" w:author="Ryan Wortmann" w:date="2018-09-28T16:22:00Z">
              <w:rPr>
                <w:b w:val="0"/>
                <w:bCs w:val="0"/>
              </w:rPr>
            </w:rPrChange>
          </w:rPr>
          <w:delText xml:space="preserve">Figure 50. </w:delText>
        </w:r>
        <w:r w:rsidRPr="007D25D6" w:rsidDel="007D25D6">
          <w:rPr>
            <w:bCs w:val="0"/>
            <w:rPrChange w:id="299" w:author="Ryan Wortmann" w:date="2018-09-28T16:22:00Z">
              <w:rPr>
                <w:bCs w:val="0"/>
              </w:rPr>
            </w:rPrChange>
          </w:rPr>
          <w:delText xml:space="preserve"> The merge tool on the Editor toolbar.</w:delText>
        </w:r>
      </w:del>
    </w:p>
    <w:p w14:paraId="4AEEFFE5" w14:textId="77777777" w:rsidR="007A059E" w:rsidRDefault="007A059E">
      <w:pPr>
        <w:pPrChange w:id="300" w:author="Ryan Wortmann" w:date="2018-09-28T16:22:00Z">
          <w:pPr>
            <w:spacing w:after="0"/>
            <w:jc w:val="center"/>
          </w:pPr>
        </w:pPrChange>
      </w:pPr>
    </w:p>
    <w:p w14:paraId="108449BD" w14:textId="236758E7" w:rsidR="004908D2" w:rsidRDefault="007D25D6">
      <w:pPr>
        <w:rPr>
          <w:ins w:id="301" w:author="Ryan Wortmann" w:date="2018-09-28T16:24:00Z"/>
        </w:rPr>
      </w:pPr>
      <w:ins w:id="302" w:author="Ryan Wortmann" w:date="2018-09-28T16:22:00Z">
        <w:r>
          <w:t>To merge</w:t>
        </w:r>
      </w:ins>
      <w:del w:id="303" w:author="Ryan Wortmann" w:date="2018-09-28T16:22:00Z">
        <w:r w:rsidR="00674D98" w:rsidDel="007D25D6">
          <w:delText>Now</w:delText>
        </w:r>
      </w:del>
      <w:r w:rsidR="005221CC">
        <w:t>,</w:t>
      </w:r>
      <w:r w:rsidR="00674D98">
        <w:t xml:space="preserve"> </w:t>
      </w:r>
      <w:r w:rsidR="005221CC">
        <w:t>hold the Shift key on the keyboard while clicking on each of the lines that you want to merge.</w:t>
      </w:r>
      <w:r w:rsidR="00674D98">
        <w:t xml:space="preserve"> </w:t>
      </w:r>
      <w:r w:rsidR="005221CC">
        <w:t xml:space="preserve"> </w:t>
      </w:r>
      <w:r w:rsidR="00674D98">
        <w:t>Press merge</w:t>
      </w:r>
      <w:r w:rsidR="005221CC">
        <w:t xml:space="preserve"> on the Editor </w:t>
      </w:r>
      <w:ins w:id="304" w:author="Ryan Wortmann" w:date="2018-09-28T16:20:00Z">
        <w:r w:rsidR="00FF0D86">
          <w:t xml:space="preserve">drop down menu </w:t>
        </w:r>
      </w:ins>
      <w:r w:rsidR="005221CC">
        <w:t>toolbar</w:t>
      </w:r>
      <w:r w:rsidR="00674D98">
        <w:t xml:space="preserve">. </w:t>
      </w:r>
      <w:r w:rsidR="005221CC">
        <w:t xml:space="preserve"> </w:t>
      </w:r>
      <w:r w:rsidR="00674D98">
        <w:t>A pop</w:t>
      </w:r>
      <w:r w:rsidR="002B388E">
        <w:t xml:space="preserve">-up window will appear. </w:t>
      </w:r>
      <w:r w:rsidR="005221CC">
        <w:t xml:space="preserve"> </w:t>
      </w:r>
      <w:r w:rsidR="002B388E">
        <w:t>Press OK</w:t>
      </w:r>
      <w:r w:rsidR="00354883">
        <w:t xml:space="preserve"> to merge the features</w:t>
      </w:r>
      <w:r w:rsidR="00674D98">
        <w:t>.</w:t>
      </w:r>
    </w:p>
    <w:p w14:paraId="4ECA5335" w14:textId="524D9758" w:rsidR="0029699A" w:rsidRDefault="0029699A">
      <w:pPr>
        <w:jc w:val="center"/>
        <w:rPr>
          <w:ins w:id="305" w:author="Ryan Wortmann" w:date="2018-09-28T16:24:00Z"/>
        </w:rPr>
        <w:pPrChange w:id="306" w:author="Ryan Wortmann" w:date="2018-09-28T16:25:00Z">
          <w:pPr/>
        </w:pPrChange>
      </w:pPr>
      <w:ins w:id="307" w:author="Ryan Wortmann" w:date="2018-09-28T16:24:00Z">
        <w:r>
          <w:rPr>
            <w:noProof/>
          </w:rPr>
          <w:drawing>
            <wp:inline distT="0" distB="0" distL="0" distR="0" wp14:anchorId="05B3DA9F" wp14:editId="038C5BBD">
              <wp:extent cx="3002280" cy="1210597"/>
              <wp:effectExtent l="0" t="0" r="762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8414" cy="1213071"/>
                      </a:xfrm>
                      <a:prstGeom prst="rect">
                        <a:avLst/>
                      </a:prstGeom>
                    </pic:spPr>
                  </pic:pic>
                </a:graphicData>
              </a:graphic>
            </wp:inline>
          </w:drawing>
        </w:r>
      </w:ins>
    </w:p>
    <w:p w14:paraId="1ECC6C66" w14:textId="77777777" w:rsidR="0029699A" w:rsidRDefault="0029699A"/>
    <w:p w14:paraId="7CE531A0" w14:textId="1065088B" w:rsidR="00674D98" w:rsidRDefault="00674D98" w:rsidP="007A059E">
      <w:pPr>
        <w:spacing w:after="0"/>
        <w:jc w:val="center"/>
      </w:pPr>
      <w:r>
        <w:rPr>
          <w:noProof/>
        </w:rPr>
        <w:drawing>
          <wp:inline distT="0" distB="0" distL="0" distR="0" wp14:anchorId="3FEC1A52" wp14:editId="08EA571C">
            <wp:extent cx="2147667" cy="1920240"/>
            <wp:effectExtent l="19050" t="19050" r="24130" b="2286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47667" cy="1920240"/>
                    </a:xfrm>
                    <a:prstGeom prst="rect">
                      <a:avLst/>
                    </a:prstGeom>
                    <a:noFill/>
                    <a:ln>
                      <a:solidFill>
                        <a:schemeClr val="tx1"/>
                      </a:solidFill>
                    </a:ln>
                  </pic:spPr>
                </pic:pic>
              </a:graphicData>
            </a:graphic>
          </wp:inline>
        </w:drawing>
      </w:r>
      <w:r w:rsidRPr="00674D98">
        <w:rPr>
          <w:noProof/>
        </w:rPr>
        <w:drawing>
          <wp:inline distT="0" distB="0" distL="0" distR="0" wp14:anchorId="3AEE70FF" wp14:editId="4C52DBBE">
            <wp:extent cx="2009855" cy="1920240"/>
            <wp:effectExtent l="19050" t="19050" r="28575" b="2286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9855" cy="1920240"/>
                    </a:xfrm>
                    <a:prstGeom prst="rect">
                      <a:avLst/>
                    </a:prstGeom>
                    <a:ln>
                      <a:solidFill>
                        <a:schemeClr val="tx1"/>
                      </a:solidFill>
                    </a:ln>
                  </pic:spPr>
                </pic:pic>
              </a:graphicData>
            </a:graphic>
          </wp:inline>
        </w:drawing>
      </w:r>
    </w:p>
    <w:p w14:paraId="60D3DFDB" w14:textId="5F1DE13E" w:rsidR="007A059E" w:rsidRPr="00013B00" w:rsidRDefault="007A059E" w:rsidP="007A059E">
      <w:pPr>
        <w:pStyle w:val="Caption"/>
        <w:keepNext/>
        <w:jc w:val="center"/>
        <w:rPr>
          <w:b w:val="0"/>
          <w:bCs w:val="0"/>
          <w:color w:val="auto"/>
          <w:sz w:val="22"/>
          <w:szCs w:val="22"/>
        </w:rPr>
      </w:pPr>
      <w:r w:rsidRPr="00941E68">
        <w:rPr>
          <w:sz w:val="22"/>
        </w:rPr>
        <w:t xml:space="preserve">Figure </w:t>
      </w:r>
      <w:r>
        <w:rPr>
          <w:sz w:val="22"/>
        </w:rPr>
        <w:t>51</w:t>
      </w:r>
      <w:r w:rsidRPr="00941E68">
        <w:rPr>
          <w:sz w:val="22"/>
        </w:rPr>
        <w:t xml:space="preserve">. </w:t>
      </w:r>
      <w:r w:rsidRPr="00130555">
        <w:rPr>
          <w:b w:val="0"/>
          <w:sz w:val="22"/>
        </w:rPr>
        <w:t xml:space="preserve"> </w:t>
      </w:r>
      <w:r>
        <w:rPr>
          <w:b w:val="0"/>
          <w:sz w:val="22"/>
        </w:rPr>
        <w:t>Before (left) and after (right) using the merge tool to fix fragmented segments.</w:t>
      </w:r>
    </w:p>
    <w:p w14:paraId="3865F40F" w14:textId="137AD43D" w:rsidR="005221CC" w:rsidRDefault="005221CC"/>
    <w:p w14:paraId="6A2CE7D9" w14:textId="77777777" w:rsidR="007A059E" w:rsidRDefault="007A059E" w:rsidP="00354883">
      <w:pPr>
        <w:spacing w:after="0"/>
      </w:pPr>
    </w:p>
    <w:p w14:paraId="260913E1" w14:textId="13B6B923" w:rsidR="002634F5" w:rsidRDefault="002B388E">
      <w:pPr>
        <w:rPr>
          <w:b/>
        </w:rPr>
      </w:pPr>
      <w:r>
        <w:rPr>
          <w:b/>
        </w:rPr>
        <w:t>Example of Rule 1</w:t>
      </w:r>
      <w:r w:rsidR="007A059E">
        <w:rPr>
          <w:b/>
        </w:rPr>
        <w:t xml:space="preserve">: </w:t>
      </w:r>
      <w:r w:rsidR="007A059E" w:rsidRPr="00865EDE">
        <w:rPr>
          <w:b/>
        </w:rPr>
        <w:t xml:space="preserve">Stream segment starting point must </w:t>
      </w:r>
      <w:r w:rsidR="007A059E">
        <w:rPr>
          <w:b/>
        </w:rPr>
        <w:t>be</w:t>
      </w:r>
      <w:r w:rsidR="007A059E" w:rsidRPr="00865EDE">
        <w:rPr>
          <w:b/>
        </w:rPr>
        <w:t xml:space="preserve"> at the beginning of the stream segment </w:t>
      </w:r>
      <w:r w:rsidR="007A059E">
        <w:rPr>
          <w:b/>
        </w:rPr>
        <w:t xml:space="preserve">and end </w:t>
      </w:r>
      <w:r w:rsidR="009C008F">
        <w:rPr>
          <w:b/>
        </w:rPr>
        <w:t>vertices</w:t>
      </w:r>
      <w:r w:rsidR="007A059E">
        <w:rPr>
          <w:b/>
        </w:rPr>
        <w:t xml:space="preserve"> must be</w:t>
      </w:r>
      <w:r w:rsidR="007A059E" w:rsidRPr="00865EDE">
        <w:rPr>
          <w:b/>
        </w:rPr>
        <w:t xml:space="preserve"> </w:t>
      </w:r>
      <w:r w:rsidR="007A059E">
        <w:rPr>
          <w:b/>
        </w:rPr>
        <w:t xml:space="preserve">at </w:t>
      </w:r>
      <w:r w:rsidR="007A059E" w:rsidRPr="00865EDE">
        <w:rPr>
          <w:b/>
        </w:rPr>
        <w:t xml:space="preserve">the end of </w:t>
      </w:r>
      <w:r w:rsidR="007A059E">
        <w:rPr>
          <w:b/>
        </w:rPr>
        <w:t xml:space="preserve">the </w:t>
      </w:r>
      <w:r w:rsidR="007A059E" w:rsidRPr="00865EDE">
        <w:rPr>
          <w:b/>
        </w:rPr>
        <w:t>stream segment.</w:t>
      </w:r>
    </w:p>
    <w:p w14:paraId="07CE5730" w14:textId="1CFB5537" w:rsidR="00891CE3" w:rsidRDefault="00891CE3">
      <w:r>
        <w:t>Con</w:t>
      </w:r>
      <w:r w:rsidR="00354883">
        <w:t>sider the following scenario:</w:t>
      </w:r>
      <w:r>
        <w:t xml:space="preserve"> </w:t>
      </w:r>
      <w:proofErr w:type="gramStart"/>
      <w:r>
        <w:t>the</w:t>
      </w:r>
      <w:proofErr w:type="gramEnd"/>
      <w:r>
        <w:t xml:space="preserve"> </w:t>
      </w:r>
      <w:r w:rsidRPr="00354883">
        <w:rPr>
          <w:i/>
        </w:rPr>
        <w:t>Make Stream Lines</w:t>
      </w:r>
      <w:r>
        <w:t xml:space="preserve"> tool missed a stream that we would like extracted. </w:t>
      </w:r>
      <w:r w:rsidR="00354883">
        <w:t xml:space="preserve"> </w:t>
      </w:r>
      <w:r>
        <w:t xml:space="preserve">We have decided to manually draw the stream using the Editor tool bar. </w:t>
      </w:r>
      <w:r w:rsidR="00354883">
        <w:t xml:space="preserve"> </w:t>
      </w:r>
      <w:r>
        <w:t>However, it is very important that we draw the stream in the right direction.</w:t>
      </w:r>
    </w:p>
    <w:p w14:paraId="137F4265" w14:textId="37A19904" w:rsidR="00891CE3" w:rsidRDefault="00891CE3" w:rsidP="00354883">
      <w:pPr>
        <w:spacing w:after="0"/>
        <w:jc w:val="center"/>
        <w:rPr>
          <w:b/>
        </w:rPr>
      </w:pPr>
      <w:r w:rsidRPr="00891CE3">
        <w:rPr>
          <w:noProof/>
        </w:rPr>
        <w:drawing>
          <wp:inline distT="0" distB="0" distL="0" distR="0" wp14:anchorId="78942338" wp14:editId="54D49CDA">
            <wp:extent cx="4606290" cy="1441926"/>
            <wp:effectExtent l="19050" t="19050" r="22860" b="254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6997"/>
                    <a:stretch/>
                  </pic:blipFill>
                  <pic:spPr bwMode="auto">
                    <a:xfrm>
                      <a:off x="0" y="0"/>
                      <a:ext cx="4606712" cy="14420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85E266" w14:textId="7C7688FD" w:rsidR="00354883" w:rsidRPr="00013B00" w:rsidRDefault="00354883" w:rsidP="00354883">
      <w:pPr>
        <w:pStyle w:val="Caption"/>
        <w:keepNext/>
        <w:jc w:val="center"/>
        <w:rPr>
          <w:b w:val="0"/>
          <w:bCs w:val="0"/>
          <w:color w:val="auto"/>
          <w:sz w:val="22"/>
          <w:szCs w:val="22"/>
        </w:rPr>
      </w:pPr>
      <w:r w:rsidRPr="00941E68">
        <w:rPr>
          <w:sz w:val="22"/>
        </w:rPr>
        <w:t xml:space="preserve">Figure </w:t>
      </w:r>
      <w:r>
        <w:rPr>
          <w:sz w:val="22"/>
        </w:rPr>
        <w:t>52</w:t>
      </w:r>
      <w:r w:rsidRPr="00941E68">
        <w:rPr>
          <w:sz w:val="22"/>
        </w:rPr>
        <w:t xml:space="preserve">. </w:t>
      </w:r>
      <w:r w:rsidRPr="00130555">
        <w:rPr>
          <w:b w:val="0"/>
          <w:sz w:val="22"/>
        </w:rPr>
        <w:t xml:space="preserve"> </w:t>
      </w:r>
      <w:r>
        <w:rPr>
          <w:b w:val="0"/>
          <w:sz w:val="22"/>
        </w:rPr>
        <w:t>The stream to be manually drawn into the stream network.</w:t>
      </w:r>
    </w:p>
    <w:p w14:paraId="4D77EED1" w14:textId="77777777" w:rsidR="00354883" w:rsidRDefault="00354883" w:rsidP="00354883">
      <w:pPr>
        <w:spacing w:after="0"/>
        <w:jc w:val="center"/>
        <w:rPr>
          <w:b/>
        </w:rPr>
      </w:pPr>
    </w:p>
    <w:p w14:paraId="091C7A66" w14:textId="618D9B96" w:rsidR="00891CE3" w:rsidRDefault="00354883">
      <w:r>
        <w:t xml:space="preserve">Because streams will flow into larger adjacent streams, we can inspect the adjacent line network to determine that the </w:t>
      </w:r>
      <w:r w:rsidR="00891CE3">
        <w:t>stream is flowing west</w:t>
      </w:r>
      <w:r>
        <w:t>ward</w:t>
      </w:r>
      <w:r w:rsidR="00891CE3">
        <w:t>.</w:t>
      </w:r>
    </w:p>
    <w:p w14:paraId="211CE926" w14:textId="6A4C8B3E" w:rsidR="00891CE3" w:rsidRDefault="00891CE3" w:rsidP="00354883">
      <w:pPr>
        <w:spacing w:after="0"/>
        <w:jc w:val="center"/>
        <w:rPr>
          <w:b/>
        </w:rPr>
      </w:pPr>
      <w:r w:rsidRPr="00891CE3">
        <w:rPr>
          <w:noProof/>
        </w:rPr>
        <w:drawing>
          <wp:inline distT="0" distB="0" distL="0" distR="0" wp14:anchorId="3EFA69EC" wp14:editId="634F4B43">
            <wp:extent cx="3401314" cy="1737360"/>
            <wp:effectExtent l="19050" t="19050" r="27940" b="152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1314" cy="1737360"/>
                    </a:xfrm>
                    <a:prstGeom prst="rect">
                      <a:avLst/>
                    </a:prstGeom>
                    <a:ln>
                      <a:solidFill>
                        <a:schemeClr val="tx1"/>
                      </a:solidFill>
                    </a:ln>
                  </pic:spPr>
                </pic:pic>
              </a:graphicData>
            </a:graphic>
          </wp:inline>
        </w:drawing>
      </w:r>
    </w:p>
    <w:p w14:paraId="4BAF5BB5" w14:textId="66DF396C" w:rsidR="00354883" w:rsidRPr="00013B00" w:rsidRDefault="00354883" w:rsidP="00354883">
      <w:pPr>
        <w:pStyle w:val="Caption"/>
        <w:keepNext/>
        <w:jc w:val="center"/>
        <w:rPr>
          <w:b w:val="0"/>
          <w:bCs w:val="0"/>
          <w:color w:val="auto"/>
          <w:sz w:val="22"/>
          <w:szCs w:val="22"/>
        </w:rPr>
      </w:pPr>
      <w:r w:rsidRPr="00941E68">
        <w:rPr>
          <w:sz w:val="22"/>
        </w:rPr>
        <w:t xml:space="preserve">Figure </w:t>
      </w:r>
      <w:r>
        <w:rPr>
          <w:sz w:val="22"/>
        </w:rPr>
        <w:t>53</w:t>
      </w:r>
      <w:r w:rsidRPr="00941E68">
        <w:rPr>
          <w:sz w:val="22"/>
        </w:rPr>
        <w:t xml:space="preserve">. </w:t>
      </w:r>
      <w:r w:rsidRPr="00130555">
        <w:rPr>
          <w:b w:val="0"/>
          <w:sz w:val="22"/>
        </w:rPr>
        <w:t xml:space="preserve"> </w:t>
      </w:r>
      <w:r>
        <w:rPr>
          <w:b w:val="0"/>
          <w:sz w:val="22"/>
        </w:rPr>
        <w:t>Use the adjacent line network to determine direction of flow.</w:t>
      </w:r>
    </w:p>
    <w:p w14:paraId="3298102C" w14:textId="3493DE5B" w:rsidR="0061010E" w:rsidRDefault="0061010E" w:rsidP="00AB2608">
      <w:r>
        <w:t>Therefore, for this westward flowing stream</w:t>
      </w:r>
      <w:r w:rsidR="00354883">
        <w:t>,</w:t>
      </w:r>
      <w:r w:rsidR="00891CE3" w:rsidRPr="00891CE3">
        <w:t xml:space="preserve"> we will </w:t>
      </w:r>
      <w:r>
        <w:t>draw</w:t>
      </w:r>
      <w:r w:rsidR="00891CE3" w:rsidRPr="00891CE3">
        <w:t xml:space="preserve"> the line </w:t>
      </w:r>
      <w:r>
        <w:t>from right to left</w:t>
      </w:r>
      <w:r w:rsidR="00AB2608">
        <w:t>.</w:t>
      </w:r>
    </w:p>
    <w:p w14:paraId="64732D21" w14:textId="4BBBCC4A" w:rsidR="00B168EF" w:rsidRDefault="0061010E">
      <w:r>
        <w:t xml:space="preserve">Drawing </w:t>
      </w:r>
      <w:r w:rsidR="00B168EF">
        <w:t xml:space="preserve">the new line </w:t>
      </w:r>
      <w:r>
        <w:t>will</w:t>
      </w:r>
      <w:r w:rsidR="00B168EF">
        <w:t xml:space="preserve"> likely create a new 3-line intersection. </w:t>
      </w:r>
      <w:r>
        <w:t>B</w:t>
      </w:r>
      <w:r w:rsidR="00B168EF">
        <w:t>e sure to follow Rule 3 and fix this</w:t>
      </w:r>
      <w:r>
        <w:t xml:space="preserve"> before proceeding</w:t>
      </w:r>
      <w:r w:rsidR="00B168EF">
        <w:t xml:space="preserve">. </w:t>
      </w:r>
    </w:p>
    <w:p w14:paraId="7FB3709A" w14:textId="7081FED4" w:rsidR="0061010E" w:rsidRDefault="00AB2608" w:rsidP="0061010E">
      <w:pPr>
        <w:spacing w:after="0"/>
        <w:jc w:val="center"/>
        <w:rPr>
          <w:b/>
        </w:rPr>
      </w:pPr>
      <w:r>
        <w:rPr>
          <w:noProof/>
        </w:rPr>
        <w:lastRenderedPageBreak/>
        <mc:AlternateContent>
          <mc:Choice Requires="wps">
            <w:drawing>
              <wp:anchor distT="0" distB="0" distL="114300" distR="114300" simplePos="0" relativeHeight="251664384" behindDoc="0" locked="0" layoutInCell="1" allowOverlap="1" wp14:anchorId="58091F65" wp14:editId="2A9BD80D">
                <wp:simplePos x="0" y="0"/>
                <wp:positionH relativeFrom="column">
                  <wp:posOffset>4490085</wp:posOffset>
                </wp:positionH>
                <wp:positionV relativeFrom="paragraph">
                  <wp:posOffset>192405</wp:posOffset>
                </wp:positionV>
                <wp:extent cx="590550" cy="285750"/>
                <wp:effectExtent l="0" t="0" r="28575" b="19050"/>
                <wp:wrapNone/>
                <wp:docPr id="231" name="Rectangle 231"/>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accent2"/>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3A199" w14:textId="251C50F1" w:rsidR="00D72DAE" w:rsidRPr="00354883" w:rsidRDefault="00D72DAE" w:rsidP="00354883">
                            <w:pPr>
                              <w:jc w:val="center"/>
                              <w:rPr>
                                <w:b/>
                                <w:sz w:val="20"/>
                              </w:rPr>
                            </w:pPr>
                            <w:r w:rsidRPr="00354883">
                              <w:rPr>
                                <w:b/>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91F65" id="Rectangle 231" o:spid="_x0000_s1032" style="position:absolute;left:0;text-align:left;margin-left:353.55pt;margin-top:15.15pt;width:46.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" fillcolor="#c0504d [3205]" strokecolor="#622423 [1605]" strokeweight="2pt">
                <v:textbox>
                  <w:txbxContent>
                    <w:p w14:paraId="4293A199" w14:textId="251C50F1" w:rsidR="00D72DAE" w:rsidRPr="00354883" w:rsidRDefault="00D72DAE" w:rsidP="00354883">
                      <w:pPr>
                        <w:jc w:val="center"/>
                        <w:rPr>
                          <w:b/>
                          <w:sz w:val="20"/>
                        </w:rPr>
                      </w:pPr>
                      <w:r w:rsidRPr="00354883">
                        <w:rPr>
                          <w:b/>
                          <w:sz w:val="20"/>
                        </w:rPr>
                        <w:t>START</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4AC7AC68" wp14:editId="220DE460">
                <wp:simplePos x="0" y="0"/>
                <wp:positionH relativeFrom="column">
                  <wp:posOffset>998220</wp:posOffset>
                </wp:positionH>
                <wp:positionV relativeFrom="paragraph">
                  <wp:posOffset>789940</wp:posOffset>
                </wp:positionV>
                <wp:extent cx="723900" cy="297180"/>
                <wp:effectExtent l="0" t="0" r="19050" b="26670"/>
                <wp:wrapNone/>
                <wp:docPr id="232" name="Rectangle 232"/>
                <wp:cNvGraphicFramePr/>
                <a:graphic xmlns:a="http://schemas.openxmlformats.org/drawingml/2006/main">
                  <a:graphicData uri="http://schemas.microsoft.com/office/word/2010/wordprocessingShape">
                    <wps:wsp>
                      <wps:cNvSpPr/>
                      <wps:spPr>
                        <a:xfrm>
                          <a:off x="0" y="0"/>
                          <a:ext cx="723900" cy="29718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1593F" w14:textId="13D7FB8C" w:rsidR="00D72DAE" w:rsidRPr="00354883" w:rsidRDefault="00D72DAE" w:rsidP="00354883">
                            <w:pPr>
                              <w:jc w:val="center"/>
                              <w:rPr>
                                <w:b/>
                                <w:sz w:val="20"/>
                              </w:rPr>
                            </w:pPr>
                            <w:r>
                              <w:rPr>
                                <w:b/>
                                <w:sz w:val="20"/>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7AC68" id="Rectangle 232" o:spid="_x0000_s1033" style="position:absolute;left:0;text-align:left;margin-left:78.6pt;margin-top:62.2pt;width:57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" fillcolor="#272727 [2749]" strokecolor="black [3213]" strokeweight="2pt">
                <v:textbox>
                  <w:txbxContent>
                    <w:p w14:paraId="7F51593F" w14:textId="13D7FB8C" w:rsidR="00D72DAE" w:rsidRPr="00354883" w:rsidRDefault="00D72DAE" w:rsidP="00354883">
                      <w:pPr>
                        <w:jc w:val="center"/>
                        <w:rPr>
                          <w:b/>
                          <w:sz w:val="20"/>
                        </w:rPr>
                      </w:pPr>
                      <w:r>
                        <w:rPr>
                          <w:b/>
                          <w:sz w:val="20"/>
                        </w:rPr>
                        <w:t>END</w:t>
                      </w:r>
                    </w:p>
                  </w:txbxContent>
                </v:textbox>
              </v:rect>
            </w:pict>
          </mc:Fallback>
        </mc:AlternateContent>
      </w:r>
      <w:r w:rsidR="00B168EF" w:rsidRPr="00B168EF">
        <w:rPr>
          <w:noProof/>
        </w:rPr>
        <w:drawing>
          <wp:inline distT="0" distB="0" distL="0" distR="0" wp14:anchorId="6CB3D6C0" wp14:editId="364939BC">
            <wp:extent cx="4246245" cy="1543050"/>
            <wp:effectExtent l="19050" t="19050" r="20955" b="190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833" t="21294" b="5312"/>
                    <a:stretch/>
                  </pic:blipFill>
                  <pic:spPr bwMode="auto">
                    <a:xfrm>
                      <a:off x="0" y="0"/>
                      <a:ext cx="4247744" cy="1543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097264" w14:textId="722335BD" w:rsidR="0061010E" w:rsidRDefault="0061010E" w:rsidP="0061010E">
      <w:pPr>
        <w:pStyle w:val="Caption"/>
        <w:keepNext/>
        <w:jc w:val="center"/>
      </w:pPr>
      <w:r w:rsidRPr="00941E68">
        <w:rPr>
          <w:sz w:val="22"/>
        </w:rPr>
        <w:t xml:space="preserve">Figure </w:t>
      </w:r>
      <w:r>
        <w:rPr>
          <w:sz w:val="22"/>
        </w:rPr>
        <w:t>55</w:t>
      </w:r>
      <w:r w:rsidRPr="00941E68">
        <w:rPr>
          <w:sz w:val="22"/>
        </w:rPr>
        <w:t xml:space="preserve">. </w:t>
      </w:r>
      <w:r w:rsidRPr="00130555">
        <w:rPr>
          <w:b w:val="0"/>
          <w:sz w:val="22"/>
        </w:rPr>
        <w:t xml:space="preserve"> </w:t>
      </w:r>
      <w:r w:rsidR="001914A0">
        <w:rPr>
          <w:b w:val="0"/>
          <w:sz w:val="22"/>
        </w:rPr>
        <w:t>Manually drawn stream line</w:t>
      </w:r>
      <w:r>
        <w:rPr>
          <w:b w:val="0"/>
          <w:sz w:val="22"/>
        </w:rPr>
        <w:t>.</w:t>
      </w:r>
    </w:p>
    <w:p w14:paraId="008F3889" w14:textId="23BF5F30" w:rsidR="00C669FA" w:rsidRPr="002634F5" w:rsidRDefault="00C669FA" w:rsidP="0061010E">
      <w:pPr>
        <w:spacing w:after="0"/>
        <w:rPr>
          <w:b/>
        </w:rPr>
      </w:pPr>
      <w:r w:rsidRPr="002634F5">
        <w:rPr>
          <w:b/>
        </w:rPr>
        <w:br w:type="page"/>
      </w:r>
    </w:p>
    <w:p w14:paraId="1178A0A9" w14:textId="77777777" w:rsidR="00C669FA" w:rsidRDefault="00C669FA" w:rsidP="00C669FA">
      <w:pPr>
        <w:pStyle w:val="Heading1"/>
      </w:pPr>
      <w:bookmarkStart w:id="308" w:name="_Assign_Stream_Order"/>
      <w:bookmarkStart w:id="309" w:name="_Toc505343323"/>
      <w:bookmarkEnd w:id="308"/>
      <w:r>
        <w:lastRenderedPageBreak/>
        <w:t>Assign Stream Order to Lines</w:t>
      </w:r>
      <w:bookmarkEnd w:id="309"/>
    </w:p>
    <w:p w14:paraId="5BB83269" w14:textId="1D6E1D2F" w:rsidR="00C669FA" w:rsidRDefault="00924390" w:rsidP="00924390">
      <w:pPr>
        <w:pStyle w:val="Heading3"/>
      </w:pPr>
      <w:r>
        <w:t xml:space="preserve">Dependent on the </w:t>
      </w:r>
      <w:hyperlink w:anchor="_Make_Stream_Lines_1" w:history="1">
        <w:r w:rsidRPr="00F540B5">
          <w:rPr>
            <w:rStyle w:val="Hyperlink"/>
          </w:rPr>
          <w:t>Make Stream</w:t>
        </w:r>
        <w:r w:rsidR="002B5264" w:rsidRPr="00F540B5">
          <w:rPr>
            <w:rStyle w:val="Hyperlink"/>
          </w:rPr>
          <w:t xml:space="preserve"> Line</w:t>
        </w:r>
        <w:r w:rsidR="009767BE" w:rsidRPr="00F540B5">
          <w:rPr>
            <w:rStyle w:val="Hyperlink"/>
          </w:rPr>
          <w:t>s</w:t>
        </w:r>
      </w:hyperlink>
      <w:r w:rsidR="009767BE">
        <w:t xml:space="preserve"> Tool</w:t>
      </w:r>
      <w:r>
        <w:t>.</w:t>
      </w:r>
      <w:r w:rsidR="009767BE">
        <w:t xml:space="preserve"> </w:t>
      </w:r>
      <w:r>
        <w:t xml:space="preserve"> Run this tool first.</w:t>
      </w:r>
      <w:r w:rsidR="009767BE">
        <w:t xml:space="preserve"> </w:t>
      </w:r>
      <w:r w:rsidR="009767BE">
        <w:br/>
      </w:r>
    </w:p>
    <w:p w14:paraId="0193A43E" w14:textId="6850E440" w:rsidR="008E65B7" w:rsidRPr="00847297" w:rsidRDefault="00C669FA" w:rsidP="009767BE">
      <w:pPr>
        <w:spacing w:after="0" w:line="240" w:lineRule="auto"/>
        <w:rPr>
          <w:rFonts w:eastAsia="Times New Roman" w:cstheme="minorHAnsi"/>
          <w:color w:val="000000"/>
          <w:sz w:val="24"/>
        </w:rPr>
      </w:pPr>
      <w:r w:rsidRPr="00847297">
        <w:rPr>
          <w:rFonts w:eastAsia="Times New Roman" w:cstheme="minorHAnsi"/>
          <w:color w:val="000000"/>
          <w:sz w:val="24"/>
        </w:rPr>
        <w:t>This tool</w:t>
      </w:r>
      <w:r w:rsidR="00AA1FFB" w:rsidRPr="00847297">
        <w:rPr>
          <w:rFonts w:eastAsia="Times New Roman" w:cstheme="minorHAnsi"/>
          <w:color w:val="000000"/>
          <w:sz w:val="24"/>
        </w:rPr>
        <w:t xml:space="preserve"> (</w:t>
      </w:r>
      <w:r w:rsidR="00F540B5">
        <w:rPr>
          <w:rFonts w:eastAsia="Times New Roman" w:cstheme="minorHAnsi"/>
          <w:color w:val="000000"/>
          <w:sz w:val="24"/>
        </w:rPr>
        <w:t>Figure 56</w:t>
      </w:r>
      <w:r w:rsidR="00AA1FFB" w:rsidRPr="00847297">
        <w:rPr>
          <w:rFonts w:eastAsia="Times New Roman" w:cstheme="minorHAnsi"/>
          <w:color w:val="000000"/>
          <w:sz w:val="24"/>
        </w:rPr>
        <w:t>)</w:t>
      </w:r>
      <w:r w:rsidRPr="00847297">
        <w:rPr>
          <w:rFonts w:eastAsia="Times New Roman" w:cstheme="minorHAnsi"/>
          <w:color w:val="000000"/>
          <w:sz w:val="24"/>
        </w:rPr>
        <w:t xml:space="preserve"> will </w:t>
      </w:r>
      <w:r w:rsidR="00AA1FFB">
        <w:rPr>
          <w:rFonts w:eastAsia="Times New Roman" w:cstheme="minorHAnsi"/>
          <w:color w:val="000000"/>
          <w:sz w:val="24"/>
        </w:rPr>
        <w:t xml:space="preserve">determine </w:t>
      </w:r>
      <w:r w:rsidR="00456D40">
        <w:rPr>
          <w:rFonts w:eastAsia="Times New Roman" w:cstheme="minorHAnsi"/>
          <w:color w:val="000000"/>
          <w:sz w:val="24"/>
        </w:rPr>
        <w:t xml:space="preserve">the </w:t>
      </w:r>
      <w:r w:rsidR="00E843F5">
        <w:rPr>
          <w:rFonts w:eastAsia="Times New Roman" w:cstheme="minorHAnsi"/>
          <w:color w:val="000000"/>
          <w:sz w:val="24"/>
        </w:rPr>
        <w:t xml:space="preserve">Strahler </w:t>
      </w:r>
      <w:r w:rsidR="00847297" w:rsidRPr="00847297">
        <w:rPr>
          <w:rFonts w:eastAsia="Times New Roman" w:cstheme="minorHAnsi"/>
          <w:color w:val="000000"/>
          <w:sz w:val="24"/>
        </w:rPr>
        <w:t>Stream Order</w:t>
      </w:r>
      <w:r w:rsidR="004E3586">
        <w:rPr>
          <w:rFonts w:eastAsia="Times New Roman" w:cstheme="minorHAnsi"/>
          <w:color w:val="000000"/>
          <w:sz w:val="24"/>
        </w:rPr>
        <w:t>s</w:t>
      </w:r>
      <w:r w:rsidR="00847297" w:rsidRPr="00847297">
        <w:rPr>
          <w:rFonts w:eastAsia="Times New Roman" w:cstheme="minorHAnsi"/>
          <w:color w:val="000000"/>
          <w:sz w:val="24"/>
        </w:rPr>
        <w:t xml:space="preserve"> </w:t>
      </w:r>
      <w:r w:rsidRPr="00847297">
        <w:rPr>
          <w:rFonts w:eastAsia="Times New Roman" w:cstheme="minorHAnsi"/>
          <w:color w:val="000000"/>
          <w:sz w:val="24"/>
        </w:rPr>
        <w:t>of each stream segment and assign it to a field in</w:t>
      </w:r>
      <w:r w:rsidR="00847297">
        <w:rPr>
          <w:rFonts w:eastAsia="Times New Roman" w:cstheme="minorHAnsi"/>
          <w:color w:val="000000"/>
          <w:sz w:val="24"/>
        </w:rPr>
        <w:t xml:space="preserve"> the stream line</w:t>
      </w:r>
      <w:r w:rsidRPr="00847297">
        <w:rPr>
          <w:rFonts w:eastAsia="Times New Roman" w:cstheme="minorHAnsi"/>
          <w:color w:val="000000"/>
          <w:sz w:val="24"/>
        </w:rPr>
        <w:t xml:space="preserve"> attribute table.  The results can be accessed by right clicking on the feature class in the </w:t>
      </w:r>
      <w:r w:rsidR="00847297" w:rsidRPr="00847297">
        <w:rPr>
          <w:rFonts w:eastAsia="Times New Roman" w:cstheme="minorHAnsi"/>
          <w:color w:val="000000"/>
          <w:sz w:val="24"/>
        </w:rPr>
        <w:t xml:space="preserve">Table of Contents </w:t>
      </w:r>
      <w:r w:rsidRPr="00847297">
        <w:rPr>
          <w:rFonts w:eastAsia="Times New Roman" w:cstheme="minorHAnsi"/>
          <w:color w:val="000000"/>
          <w:sz w:val="24"/>
        </w:rPr>
        <w:t xml:space="preserve">and clicking on </w:t>
      </w:r>
      <w:r w:rsidR="00847297" w:rsidRPr="00847297">
        <w:rPr>
          <w:rFonts w:eastAsia="Times New Roman" w:cstheme="minorHAnsi"/>
          <w:i/>
          <w:color w:val="000000"/>
          <w:sz w:val="24"/>
        </w:rPr>
        <w:t xml:space="preserve">Open Attribute Table </w:t>
      </w:r>
      <w:r w:rsidR="00924390" w:rsidRPr="00847297">
        <w:rPr>
          <w:rFonts w:eastAsia="Times New Roman" w:cstheme="minorHAnsi"/>
          <w:color w:val="000000"/>
          <w:sz w:val="24"/>
        </w:rPr>
        <w:t>(</w:t>
      </w:r>
      <w:r w:rsidR="00924390" w:rsidRPr="00847297">
        <w:rPr>
          <w:rFonts w:eastAsia="Times New Roman" w:cstheme="minorHAnsi"/>
          <w:color w:val="000000"/>
          <w:sz w:val="24"/>
        </w:rPr>
        <w:fldChar w:fldCharType="begin"/>
      </w:r>
      <w:r w:rsidR="00924390" w:rsidRPr="00847297">
        <w:rPr>
          <w:rFonts w:eastAsia="Times New Roman" w:cstheme="minorHAnsi"/>
          <w:color w:val="000000"/>
          <w:sz w:val="24"/>
        </w:rPr>
        <w:instrText xml:space="preserve"> REF _Ref491703817 \h </w:instrText>
      </w:r>
      <w:r w:rsidR="00847297">
        <w:rPr>
          <w:rFonts w:eastAsia="Times New Roman" w:cstheme="minorHAnsi"/>
          <w:color w:val="000000"/>
          <w:sz w:val="24"/>
        </w:rPr>
        <w:instrText xml:space="preserve"> \* MERGEFORMAT </w:instrText>
      </w:r>
      <w:r w:rsidR="00924390" w:rsidRPr="00847297">
        <w:rPr>
          <w:rFonts w:eastAsia="Times New Roman" w:cstheme="minorHAnsi"/>
          <w:color w:val="000000"/>
          <w:sz w:val="24"/>
        </w:rPr>
      </w:r>
      <w:r w:rsidR="00924390" w:rsidRPr="00847297">
        <w:rPr>
          <w:rFonts w:eastAsia="Times New Roman" w:cstheme="minorHAnsi"/>
          <w:color w:val="000000"/>
          <w:sz w:val="24"/>
        </w:rPr>
        <w:fldChar w:fldCharType="separate"/>
      </w:r>
      <w:r w:rsidR="00B823F7" w:rsidRPr="00B823F7">
        <w:rPr>
          <w:sz w:val="24"/>
        </w:rPr>
        <w:t xml:space="preserve">Figure </w:t>
      </w:r>
      <w:r w:rsidR="00924390" w:rsidRPr="00847297">
        <w:rPr>
          <w:rFonts w:eastAsia="Times New Roman" w:cstheme="minorHAnsi"/>
          <w:color w:val="000000"/>
          <w:sz w:val="24"/>
        </w:rPr>
        <w:fldChar w:fldCharType="end"/>
      </w:r>
      <w:r w:rsidR="004E3586">
        <w:rPr>
          <w:rFonts w:eastAsia="Times New Roman" w:cstheme="minorHAnsi"/>
          <w:color w:val="000000"/>
          <w:sz w:val="24"/>
        </w:rPr>
        <w:t>57</w:t>
      </w:r>
      <w:r w:rsidR="00924390" w:rsidRPr="00847297">
        <w:rPr>
          <w:rFonts w:eastAsia="Times New Roman" w:cstheme="minorHAnsi"/>
          <w:color w:val="000000"/>
          <w:sz w:val="24"/>
        </w:rPr>
        <w:t xml:space="preserve">). </w:t>
      </w:r>
      <w:r w:rsidR="00847297">
        <w:rPr>
          <w:rFonts w:eastAsia="Times New Roman" w:cstheme="minorHAnsi"/>
          <w:color w:val="000000"/>
          <w:sz w:val="24"/>
        </w:rPr>
        <w:t xml:space="preserve"> S</w:t>
      </w:r>
      <w:r w:rsidRPr="00847297">
        <w:rPr>
          <w:rFonts w:eastAsia="Times New Roman" w:cstheme="minorHAnsi"/>
          <w:color w:val="000000"/>
          <w:sz w:val="24"/>
        </w:rPr>
        <w:t xml:space="preserve">trahler </w:t>
      </w:r>
      <w:r w:rsidR="006F5DE2">
        <w:rPr>
          <w:rFonts w:eastAsia="Times New Roman" w:cstheme="minorHAnsi"/>
          <w:color w:val="000000"/>
          <w:sz w:val="24"/>
        </w:rPr>
        <w:t>Stream Order is a system</w:t>
      </w:r>
      <w:r w:rsidRPr="00847297">
        <w:rPr>
          <w:rFonts w:eastAsia="Times New Roman" w:cstheme="minorHAnsi"/>
          <w:color w:val="000000"/>
          <w:sz w:val="24"/>
        </w:rPr>
        <w:t xml:space="preserve"> for classifying streams based </w:t>
      </w:r>
      <w:r w:rsidR="008430EE" w:rsidRPr="00847297">
        <w:rPr>
          <w:rFonts w:eastAsia="Times New Roman" w:cstheme="minorHAnsi"/>
          <w:color w:val="000000"/>
          <w:sz w:val="24"/>
        </w:rPr>
        <w:t xml:space="preserve">on their number of tributaries. </w:t>
      </w:r>
      <w:r w:rsidR="00847297">
        <w:rPr>
          <w:rFonts w:eastAsia="Times New Roman" w:cstheme="minorHAnsi"/>
          <w:color w:val="000000"/>
          <w:sz w:val="24"/>
        </w:rPr>
        <w:t xml:space="preserve"> Although</w:t>
      </w:r>
      <w:r w:rsidRPr="00847297">
        <w:rPr>
          <w:rFonts w:eastAsia="Times New Roman" w:cstheme="minorHAnsi"/>
          <w:color w:val="000000"/>
          <w:sz w:val="24"/>
        </w:rPr>
        <w:t xml:space="preserve"> ArcGIS comes with a Stream Order tool, it only outputs a raster</w:t>
      </w:r>
      <w:r w:rsidR="00847297">
        <w:rPr>
          <w:rFonts w:eastAsia="Times New Roman" w:cstheme="minorHAnsi"/>
          <w:color w:val="000000"/>
          <w:sz w:val="24"/>
        </w:rPr>
        <w:t xml:space="preserve"> which makes</w:t>
      </w:r>
      <w:r w:rsidRPr="00847297">
        <w:rPr>
          <w:rFonts w:eastAsia="Times New Roman" w:cstheme="minorHAnsi"/>
          <w:color w:val="000000"/>
          <w:sz w:val="24"/>
        </w:rPr>
        <w:t xml:space="preserve"> </w:t>
      </w:r>
      <w:r w:rsidR="00847297">
        <w:rPr>
          <w:rFonts w:eastAsia="Times New Roman" w:cstheme="minorHAnsi"/>
          <w:color w:val="000000"/>
          <w:sz w:val="24"/>
        </w:rPr>
        <w:t>it difficult to run analysis on</w:t>
      </w:r>
      <w:r w:rsidRPr="00847297">
        <w:rPr>
          <w:rFonts w:eastAsia="Times New Roman" w:cstheme="minorHAnsi"/>
          <w:color w:val="000000"/>
          <w:sz w:val="24"/>
        </w:rPr>
        <w:t xml:space="preserve"> </w:t>
      </w:r>
      <w:r w:rsidR="00E843F5">
        <w:rPr>
          <w:rFonts w:eastAsia="Times New Roman" w:cstheme="minorHAnsi"/>
          <w:color w:val="000000"/>
          <w:sz w:val="24"/>
        </w:rPr>
        <w:t xml:space="preserve">the </w:t>
      </w:r>
      <w:r w:rsidRPr="00847297">
        <w:rPr>
          <w:rFonts w:eastAsia="Times New Roman" w:cstheme="minorHAnsi"/>
          <w:color w:val="000000"/>
          <w:sz w:val="24"/>
        </w:rPr>
        <w:t>stream lines</w:t>
      </w:r>
      <w:r w:rsidR="004E3586">
        <w:rPr>
          <w:rFonts w:eastAsia="Times New Roman" w:cstheme="minorHAnsi"/>
          <w:color w:val="000000"/>
          <w:sz w:val="24"/>
        </w:rPr>
        <w:t xml:space="preserve"> themselves</w:t>
      </w:r>
      <w:r w:rsidRPr="00847297">
        <w:rPr>
          <w:rFonts w:eastAsia="Times New Roman" w:cstheme="minorHAnsi"/>
          <w:color w:val="000000"/>
          <w:sz w:val="24"/>
        </w:rPr>
        <w:t xml:space="preserve">. </w:t>
      </w:r>
      <w:r w:rsidR="009767BE">
        <w:rPr>
          <w:rFonts w:eastAsia="Times New Roman" w:cstheme="minorHAnsi"/>
          <w:color w:val="000000"/>
          <w:sz w:val="24"/>
        </w:rPr>
        <w:br/>
      </w:r>
    </w:p>
    <w:p w14:paraId="18108377" w14:textId="3420C58B" w:rsidR="008E65B7" w:rsidRDefault="0029699A" w:rsidP="00210AFF">
      <w:pPr>
        <w:pStyle w:val="Heading3"/>
        <w:rPr>
          <w:rFonts w:asciiTheme="minorHAnsi" w:hAnsiTheme="minorHAnsi" w:cstheme="minorHAnsi"/>
          <w:sz w:val="24"/>
        </w:rPr>
      </w:pPr>
      <w:ins w:id="310" w:author="Ryan Wortmann" w:date="2018-09-28T16:26:00Z">
        <w:r w:rsidRPr="0029699A">
          <w:rPr>
            <w:noProof/>
          </w:rPr>
          <w:drawing>
            <wp:inline distT="0" distB="0" distL="0" distR="0" wp14:anchorId="68473418" wp14:editId="307C6C90">
              <wp:extent cx="5943600" cy="24047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04745"/>
                      </a:xfrm>
                      <a:prstGeom prst="rect">
                        <a:avLst/>
                      </a:prstGeom>
                    </pic:spPr>
                  </pic:pic>
                </a:graphicData>
              </a:graphic>
            </wp:inline>
          </w:drawing>
        </w:r>
      </w:ins>
    </w:p>
    <w:p w14:paraId="4C9034C3" w14:textId="76D4C9D8" w:rsidR="008E65B7" w:rsidRPr="00847297" w:rsidRDefault="008E65B7" w:rsidP="008E65B7">
      <w:pPr>
        <w:pStyle w:val="Caption"/>
        <w:spacing w:after="0"/>
        <w:jc w:val="center"/>
        <w:rPr>
          <w:rFonts w:eastAsia="Times New Roman" w:cstheme="minorHAnsi"/>
          <w:color w:val="000000"/>
          <w:sz w:val="22"/>
        </w:rPr>
      </w:pPr>
      <w:bookmarkStart w:id="311" w:name="_Ref505332135"/>
      <w:bookmarkStart w:id="312" w:name="_Toc505343692"/>
      <w:r w:rsidRPr="00847297">
        <w:rPr>
          <w:sz w:val="22"/>
        </w:rPr>
        <w:t xml:space="preserve">Figure </w:t>
      </w:r>
      <w:bookmarkEnd w:id="311"/>
      <w:r w:rsidR="004E3586">
        <w:rPr>
          <w:sz w:val="22"/>
        </w:rPr>
        <w:t>56</w:t>
      </w:r>
      <w:r w:rsidRPr="00847297">
        <w:rPr>
          <w:sz w:val="22"/>
        </w:rPr>
        <w:t xml:space="preserve">. </w:t>
      </w:r>
      <w:r>
        <w:rPr>
          <w:sz w:val="22"/>
        </w:rPr>
        <w:t xml:space="preserve"> </w:t>
      </w:r>
      <w:r w:rsidRPr="00847297">
        <w:rPr>
          <w:b w:val="0"/>
          <w:sz w:val="22"/>
        </w:rPr>
        <w:t xml:space="preserve">Assign Stream Order </w:t>
      </w:r>
      <w:r w:rsidR="006842FA">
        <w:rPr>
          <w:b w:val="0"/>
          <w:sz w:val="22"/>
        </w:rPr>
        <w:t xml:space="preserve">to Stream Lines </w:t>
      </w:r>
      <w:r w:rsidRPr="00847297">
        <w:rPr>
          <w:b w:val="0"/>
          <w:sz w:val="22"/>
        </w:rPr>
        <w:t>tool</w:t>
      </w:r>
      <w:bookmarkEnd w:id="312"/>
    </w:p>
    <w:p w14:paraId="5344FB96" w14:textId="77777777" w:rsidR="008E65B7" w:rsidRDefault="008E65B7" w:rsidP="008E65B7">
      <w:pPr>
        <w:pStyle w:val="Heading3"/>
        <w:spacing w:before="0"/>
        <w:rPr>
          <w:rFonts w:asciiTheme="minorHAnsi" w:hAnsiTheme="minorHAnsi" w:cstheme="minorHAnsi"/>
          <w:sz w:val="24"/>
        </w:rPr>
      </w:pPr>
    </w:p>
    <w:p w14:paraId="18748A74" w14:textId="77777777" w:rsidR="00210AFF" w:rsidRPr="00D9709D" w:rsidRDefault="00210AFF" w:rsidP="008E65B7">
      <w:pPr>
        <w:pStyle w:val="Heading3"/>
        <w:spacing w:before="0" w:after="120"/>
        <w:rPr>
          <w:rFonts w:cstheme="minorHAnsi"/>
          <w:sz w:val="24"/>
        </w:rPr>
      </w:pPr>
      <w:r w:rsidRPr="00D9709D">
        <w:rPr>
          <w:rFonts w:cstheme="minorHAnsi"/>
          <w:sz w:val="24"/>
        </w:rPr>
        <w:t xml:space="preserve">Inputs: </w:t>
      </w:r>
    </w:p>
    <w:p w14:paraId="7B1AA625" w14:textId="2DF17B49" w:rsidR="00847297" w:rsidRPr="00847297" w:rsidRDefault="00210AFF" w:rsidP="00FC37A1">
      <w:pPr>
        <w:tabs>
          <w:tab w:val="left" w:pos="9270"/>
        </w:tabs>
        <w:ind w:left="180" w:right="90" w:hanging="180"/>
        <w:rPr>
          <w:rFonts w:cstheme="minorHAnsi"/>
          <w:sz w:val="24"/>
        </w:rPr>
      </w:pPr>
      <w:r w:rsidRPr="00847297">
        <w:rPr>
          <w:rFonts w:cstheme="minorHAnsi"/>
          <w:i/>
          <w:sz w:val="24"/>
        </w:rPr>
        <w:t>Stream Lines:</w:t>
      </w:r>
      <w:r w:rsidRPr="00847297">
        <w:rPr>
          <w:rFonts w:cstheme="minorHAnsi"/>
          <w:sz w:val="24"/>
        </w:rPr>
        <w:t xml:space="preserve"> </w:t>
      </w:r>
      <w:r w:rsidR="00847297">
        <w:rPr>
          <w:rFonts w:cstheme="minorHAnsi"/>
          <w:sz w:val="24"/>
        </w:rPr>
        <w:t xml:space="preserve"> </w:t>
      </w:r>
      <w:r w:rsidRPr="00847297">
        <w:rPr>
          <w:rFonts w:cstheme="minorHAnsi"/>
          <w:sz w:val="24"/>
        </w:rPr>
        <w:t xml:space="preserve">Select the stream lines outputted by the </w:t>
      </w:r>
      <w:r w:rsidR="002B5264">
        <w:rPr>
          <w:rFonts w:cstheme="minorHAnsi"/>
          <w:i/>
          <w:sz w:val="24"/>
        </w:rPr>
        <w:t>Make Stream Lines</w:t>
      </w:r>
      <w:r w:rsidRPr="00847297">
        <w:rPr>
          <w:rFonts w:cstheme="minorHAnsi"/>
          <w:sz w:val="24"/>
        </w:rPr>
        <w:t xml:space="preserve"> tool (“(Naming)_(</w:t>
      </w:r>
      <w:proofErr w:type="spellStart"/>
      <w:r w:rsidRPr="00847297">
        <w:rPr>
          <w:rFonts w:cstheme="minorHAnsi"/>
          <w:sz w:val="24"/>
        </w:rPr>
        <w:t>flow_</w:t>
      </w:r>
      <w:proofErr w:type="gramStart"/>
      <w:r w:rsidRPr="00847297">
        <w:rPr>
          <w:rFonts w:cstheme="minorHAnsi"/>
          <w:sz w:val="24"/>
        </w:rPr>
        <w:t>x</w:t>
      </w:r>
      <w:proofErr w:type="spellEnd"/>
      <w:r w:rsidRPr="00847297">
        <w:rPr>
          <w:rFonts w:cstheme="minorHAnsi"/>
          <w:sz w:val="24"/>
        </w:rPr>
        <w:t>)_</w:t>
      </w:r>
      <w:proofErr w:type="spellStart"/>
      <w:proofErr w:type="gramEnd"/>
      <w:r w:rsidRPr="00847297">
        <w:rPr>
          <w:rFonts w:cstheme="minorHAnsi"/>
          <w:sz w:val="24"/>
        </w:rPr>
        <w:t>stream_lines</w:t>
      </w:r>
      <w:proofErr w:type="spellEnd"/>
      <w:r w:rsidRPr="00847297">
        <w:rPr>
          <w:rFonts w:cstheme="minorHAnsi"/>
          <w:sz w:val="24"/>
        </w:rPr>
        <w:t>”)</w:t>
      </w:r>
      <w:ins w:id="313" w:author="Ryan Wortmann" w:date="2018-09-24T14:40:00Z">
        <w:r w:rsidR="00A85F53">
          <w:rPr>
            <w:rFonts w:cstheme="minorHAnsi"/>
            <w:sz w:val="24"/>
          </w:rPr>
          <w:t xml:space="preserve"> </w:t>
        </w:r>
        <w:bookmarkStart w:id="314" w:name="_Hlk525563502"/>
        <w:r w:rsidR="00A85F53">
          <w:rPr>
            <w:rFonts w:cstheme="minorHAnsi"/>
            <w:sz w:val="24"/>
          </w:rPr>
          <w:t>OR if streamlines were edited us</w:t>
        </w:r>
      </w:ins>
      <w:ins w:id="315" w:author="Ryan Wortmann" w:date="2018-09-24T14:42:00Z">
        <w:r w:rsidR="00A85F53">
          <w:rPr>
            <w:rFonts w:cstheme="minorHAnsi"/>
            <w:sz w:val="24"/>
          </w:rPr>
          <w:t>e</w:t>
        </w:r>
      </w:ins>
      <w:ins w:id="316" w:author="Ryan Wortmann" w:date="2018-09-24T14:40:00Z">
        <w:r w:rsidR="00A85F53">
          <w:rPr>
            <w:rFonts w:cstheme="minorHAnsi"/>
            <w:sz w:val="24"/>
          </w:rPr>
          <w:t xml:space="preserve"> the streamlines feature class that you exported at the end of the editing streamlines process.</w:t>
        </w:r>
      </w:ins>
      <w:bookmarkEnd w:id="314"/>
      <w:del w:id="317" w:author="Ryan Wortmann" w:date="2018-09-24T14:40:00Z">
        <w:r w:rsidRPr="00847297" w:rsidDel="00A85F53">
          <w:rPr>
            <w:rFonts w:cstheme="minorHAnsi"/>
            <w:sz w:val="24"/>
          </w:rPr>
          <w:delText>.</w:delText>
        </w:r>
      </w:del>
    </w:p>
    <w:p w14:paraId="725A39F1" w14:textId="3AEB932D" w:rsidR="00C669FA" w:rsidRDefault="00C669FA" w:rsidP="00AA1FFB">
      <w:pPr>
        <w:keepNext/>
        <w:spacing w:after="0"/>
        <w:ind w:left="-360" w:right="-270"/>
        <w:jc w:val="center"/>
      </w:pPr>
      <w:r>
        <w:rPr>
          <w:noProof/>
          <w:sz w:val="24"/>
          <w:szCs w:val="24"/>
        </w:rPr>
        <w:lastRenderedPageBreak/>
        <w:drawing>
          <wp:inline distT="0" distB="0" distL="0" distR="0" wp14:anchorId="6136CD11" wp14:editId="51071D4B">
            <wp:extent cx="3160604" cy="3108960"/>
            <wp:effectExtent l="19050" t="19050" r="2095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80379" b="31309"/>
                    <a:stretch/>
                  </pic:blipFill>
                  <pic:spPr bwMode="auto">
                    <a:xfrm>
                      <a:off x="0" y="0"/>
                      <a:ext cx="3160604" cy="31089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A1FFB">
        <w:rPr>
          <w:noProof/>
          <w:sz w:val="24"/>
          <w:szCs w:val="24"/>
        </w:rPr>
        <w:drawing>
          <wp:inline distT="0" distB="0" distL="0" distR="0" wp14:anchorId="7A7A0720" wp14:editId="052C3A4C">
            <wp:extent cx="3079912" cy="3108960"/>
            <wp:effectExtent l="19050" t="19050" r="2540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50093" r="22071"/>
                    <a:stretch/>
                  </pic:blipFill>
                  <pic:spPr bwMode="auto">
                    <a:xfrm>
                      <a:off x="0" y="0"/>
                      <a:ext cx="3079912" cy="31089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6DC592" w14:textId="7E535367" w:rsidR="00C669FA" w:rsidRPr="007E5F4B" w:rsidRDefault="00C669FA" w:rsidP="00C669FA">
      <w:pPr>
        <w:pStyle w:val="Caption"/>
        <w:jc w:val="center"/>
        <w:rPr>
          <w:sz w:val="32"/>
          <w:szCs w:val="24"/>
        </w:rPr>
      </w:pPr>
      <w:bookmarkStart w:id="318" w:name="_Ref491703817"/>
      <w:bookmarkStart w:id="319" w:name="_Toc505343693"/>
      <w:r w:rsidRPr="007E5F4B">
        <w:rPr>
          <w:sz w:val="22"/>
        </w:rPr>
        <w:t xml:space="preserve">Figure </w:t>
      </w:r>
      <w:bookmarkEnd w:id="318"/>
      <w:r w:rsidR="004E3586">
        <w:rPr>
          <w:sz w:val="22"/>
        </w:rPr>
        <w:t>57</w:t>
      </w:r>
      <w:r w:rsidRPr="007E5F4B">
        <w:rPr>
          <w:sz w:val="22"/>
        </w:rPr>
        <w:t>.</w:t>
      </w:r>
      <w:r w:rsidR="00AA1FFB">
        <w:rPr>
          <w:sz w:val="22"/>
        </w:rPr>
        <w:t xml:space="preserve"> </w:t>
      </w:r>
      <w:r w:rsidRPr="007E5F4B">
        <w:rPr>
          <w:sz w:val="22"/>
        </w:rPr>
        <w:t xml:space="preserve"> </w:t>
      </w:r>
      <w:r w:rsidR="00AA1FFB">
        <w:rPr>
          <w:b w:val="0"/>
          <w:sz w:val="22"/>
        </w:rPr>
        <w:t>Locating Strahler</w:t>
      </w:r>
      <w:del w:id="320" w:author="Ryan Wortmann" w:date="2018-09-28T16:26:00Z">
        <w:r w:rsidR="00AA1FFB" w:rsidDel="0029699A">
          <w:rPr>
            <w:b w:val="0"/>
            <w:sz w:val="22"/>
          </w:rPr>
          <w:delText xml:space="preserve"> and Shreve</w:delText>
        </w:r>
      </w:del>
      <w:r w:rsidR="00AA1FFB">
        <w:rPr>
          <w:b w:val="0"/>
          <w:sz w:val="22"/>
        </w:rPr>
        <w:t xml:space="preserve"> field</w:t>
      </w:r>
      <w:del w:id="321" w:author="Ryan Wortmann" w:date="2018-09-28T16:26:00Z">
        <w:r w:rsidR="00AA1FFB" w:rsidDel="0029699A">
          <w:rPr>
            <w:b w:val="0"/>
            <w:sz w:val="22"/>
          </w:rPr>
          <w:delText>s</w:delText>
        </w:r>
      </w:del>
      <w:r w:rsidR="00AA1FFB">
        <w:rPr>
          <w:b w:val="0"/>
          <w:sz w:val="22"/>
        </w:rPr>
        <w:t xml:space="preserve"> in the</w:t>
      </w:r>
      <w:r w:rsidRPr="007E5F4B">
        <w:rPr>
          <w:b w:val="0"/>
          <w:sz w:val="22"/>
        </w:rPr>
        <w:t xml:space="preserve"> attribute table</w:t>
      </w:r>
      <w:bookmarkEnd w:id="319"/>
    </w:p>
    <w:p w14:paraId="30411E9F" w14:textId="77777777" w:rsidR="007E5F4B" w:rsidRDefault="007E5F4B" w:rsidP="00C669FA">
      <w:pPr>
        <w:pStyle w:val="Heading3"/>
        <w:rPr>
          <w:rFonts w:asciiTheme="minorHAnsi" w:hAnsiTheme="minorHAnsi" w:cstheme="minorHAnsi"/>
          <w:color w:val="auto"/>
          <w:sz w:val="24"/>
        </w:rPr>
      </w:pPr>
    </w:p>
    <w:p w14:paraId="4D409686" w14:textId="2EFD0D6F" w:rsidR="00C669FA" w:rsidRPr="007E5F4B" w:rsidRDefault="007E5F4B" w:rsidP="00C669FA">
      <w:pPr>
        <w:pStyle w:val="Heading3"/>
        <w:rPr>
          <w:rFonts w:asciiTheme="minorHAnsi" w:hAnsiTheme="minorHAnsi" w:cstheme="minorHAnsi"/>
          <w:i/>
          <w:color w:val="auto"/>
          <w:sz w:val="24"/>
        </w:rPr>
      </w:pPr>
      <w:r w:rsidRPr="007E5F4B">
        <w:rPr>
          <w:rFonts w:asciiTheme="minorHAnsi" w:hAnsiTheme="minorHAnsi" w:cstheme="minorHAnsi"/>
          <w:i/>
          <w:color w:val="auto"/>
          <w:sz w:val="24"/>
        </w:rPr>
        <w:t xml:space="preserve">Note: </w:t>
      </w:r>
      <w:r w:rsidR="00C669FA" w:rsidRPr="007E5F4B">
        <w:rPr>
          <w:rFonts w:asciiTheme="minorHAnsi" w:hAnsiTheme="minorHAnsi" w:cstheme="minorHAnsi"/>
          <w:i/>
          <w:color w:val="auto"/>
          <w:sz w:val="24"/>
        </w:rPr>
        <w:t>T</w:t>
      </w:r>
      <w:r w:rsidRPr="007E5F4B">
        <w:rPr>
          <w:rFonts w:asciiTheme="minorHAnsi" w:hAnsiTheme="minorHAnsi" w:cstheme="minorHAnsi"/>
          <w:i/>
          <w:color w:val="auto"/>
          <w:sz w:val="24"/>
        </w:rPr>
        <w:t>he tool can only assign stream orders with 100%</w:t>
      </w:r>
      <w:r w:rsidR="00C669FA" w:rsidRPr="007E5F4B">
        <w:rPr>
          <w:rFonts w:asciiTheme="minorHAnsi" w:hAnsiTheme="minorHAnsi" w:cstheme="minorHAnsi"/>
          <w:i/>
          <w:color w:val="auto"/>
          <w:sz w:val="24"/>
        </w:rPr>
        <w:t xml:space="preserve"> accuracy to streams in watersheds that are fully contained within the input area of interest or have </w:t>
      </w:r>
      <w:del w:id="322" w:author="Jonathan Brooks" w:date="2018-09-18T10:45:00Z">
        <w:r w:rsidR="00C669FA" w:rsidRPr="007E5F4B" w:rsidDel="00887C42">
          <w:rPr>
            <w:rFonts w:asciiTheme="minorHAnsi" w:hAnsiTheme="minorHAnsi" w:cstheme="minorHAnsi"/>
            <w:i/>
            <w:color w:val="auto"/>
            <w:sz w:val="24"/>
          </w:rPr>
          <w:delText>all of</w:delText>
        </w:r>
      </w:del>
      <w:ins w:id="323" w:author="Jonathan Brooks" w:date="2018-09-18T10:45:00Z">
        <w:r w:rsidR="00887C42" w:rsidRPr="007E5F4B">
          <w:rPr>
            <w:rFonts w:asciiTheme="minorHAnsi" w:hAnsiTheme="minorHAnsi" w:cstheme="minorHAnsi"/>
            <w:i/>
            <w:color w:val="auto"/>
            <w:sz w:val="24"/>
          </w:rPr>
          <w:t>all</w:t>
        </w:r>
      </w:ins>
      <w:r w:rsidR="00C669FA" w:rsidRPr="007E5F4B">
        <w:rPr>
          <w:rFonts w:asciiTheme="minorHAnsi" w:hAnsiTheme="minorHAnsi" w:cstheme="minorHAnsi"/>
          <w:i/>
          <w:color w:val="auto"/>
          <w:sz w:val="24"/>
        </w:rPr>
        <w:t xml:space="preserve"> their first order streams in the stream line dataset. </w:t>
      </w:r>
      <w:r w:rsidRPr="007E5F4B">
        <w:rPr>
          <w:rFonts w:asciiTheme="minorHAnsi" w:hAnsiTheme="minorHAnsi" w:cstheme="minorHAnsi"/>
          <w:i/>
          <w:color w:val="auto"/>
          <w:sz w:val="24"/>
        </w:rPr>
        <w:t xml:space="preserve"> </w:t>
      </w:r>
      <w:r w:rsidR="00C669FA" w:rsidRPr="007E5F4B">
        <w:rPr>
          <w:rFonts w:asciiTheme="minorHAnsi" w:hAnsiTheme="minorHAnsi" w:cstheme="minorHAnsi"/>
          <w:i/>
          <w:color w:val="auto"/>
          <w:sz w:val="24"/>
        </w:rPr>
        <w:t>For example, if the Digital Elevation Model</w:t>
      </w:r>
      <w:ins w:id="324" w:author="Matt Matheney" w:date="2018-09-21T11:42:00Z">
        <w:r w:rsidR="008074CD">
          <w:rPr>
            <w:rFonts w:asciiTheme="minorHAnsi" w:hAnsiTheme="minorHAnsi" w:cstheme="minorHAnsi"/>
            <w:i/>
            <w:color w:val="auto"/>
            <w:sz w:val="24"/>
          </w:rPr>
          <w:t>,</w:t>
        </w:r>
      </w:ins>
      <w:r w:rsidR="00C669FA" w:rsidRPr="007E5F4B">
        <w:rPr>
          <w:rFonts w:asciiTheme="minorHAnsi" w:hAnsiTheme="minorHAnsi" w:cstheme="minorHAnsi"/>
          <w:i/>
          <w:color w:val="auto"/>
          <w:sz w:val="24"/>
        </w:rPr>
        <w:t xml:space="preserve"> used to create the stream lines</w:t>
      </w:r>
      <w:ins w:id="325" w:author="Matt Matheney" w:date="2018-09-21T11:42:00Z">
        <w:r w:rsidR="008074CD">
          <w:rPr>
            <w:rFonts w:asciiTheme="minorHAnsi" w:hAnsiTheme="minorHAnsi" w:cstheme="minorHAnsi"/>
            <w:i/>
            <w:color w:val="auto"/>
            <w:sz w:val="24"/>
          </w:rPr>
          <w:t>,</w:t>
        </w:r>
      </w:ins>
      <w:r w:rsidR="00C669FA" w:rsidRPr="007E5F4B">
        <w:rPr>
          <w:rFonts w:asciiTheme="minorHAnsi" w:hAnsiTheme="minorHAnsi" w:cstheme="minorHAnsi"/>
          <w:i/>
          <w:color w:val="auto"/>
          <w:sz w:val="24"/>
        </w:rPr>
        <w:t xml:space="preserve"> contains only half of a given watershed, </w:t>
      </w:r>
      <w:r>
        <w:rPr>
          <w:rFonts w:asciiTheme="minorHAnsi" w:hAnsiTheme="minorHAnsi" w:cstheme="minorHAnsi"/>
          <w:i/>
          <w:color w:val="auto"/>
          <w:sz w:val="24"/>
        </w:rPr>
        <w:t xml:space="preserve">then </w:t>
      </w:r>
      <w:r w:rsidR="00C669FA" w:rsidRPr="007E5F4B">
        <w:rPr>
          <w:rFonts w:asciiTheme="minorHAnsi" w:hAnsiTheme="minorHAnsi" w:cstheme="minorHAnsi"/>
          <w:i/>
          <w:color w:val="auto"/>
          <w:sz w:val="24"/>
        </w:rPr>
        <w:t>the stream lines i</w:t>
      </w:r>
      <w:r w:rsidR="006F5DE2">
        <w:rPr>
          <w:rFonts w:asciiTheme="minorHAnsi" w:hAnsiTheme="minorHAnsi" w:cstheme="minorHAnsi"/>
          <w:i/>
          <w:color w:val="auto"/>
          <w:sz w:val="24"/>
        </w:rPr>
        <w:t>n that watershed may</w:t>
      </w:r>
      <w:r w:rsidR="00C669FA" w:rsidRPr="007E5F4B">
        <w:rPr>
          <w:rFonts w:asciiTheme="minorHAnsi" w:hAnsiTheme="minorHAnsi" w:cstheme="minorHAnsi"/>
          <w:i/>
          <w:color w:val="auto"/>
          <w:sz w:val="24"/>
        </w:rPr>
        <w:t xml:space="preserve"> be assigned stream</w:t>
      </w:r>
      <w:r>
        <w:rPr>
          <w:rFonts w:asciiTheme="minorHAnsi" w:hAnsiTheme="minorHAnsi" w:cstheme="minorHAnsi"/>
          <w:i/>
          <w:color w:val="auto"/>
          <w:sz w:val="24"/>
        </w:rPr>
        <w:t xml:space="preserve"> orders that are inaccurate</w:t>
      </w:r>
      <w:r w:rsidR="00C669FA" w:rsidRPr="007E5F4B">
        <w:rPr>
          <w:rFonts w:asciiTheme="minorHAnsi" w:hAnsiTheme="minorHAnsi" w:cstheme="minorHAnsi"/>
          <w:i/>
          <w:color w:val="auto"/>
          <w:sz w:val="24"/>
        </w:rPr>
        <w:t xml:space="preserve"> because not </w:t>
      </w:r>
      <w:ins w:id="326" w:author="Matt Matheney" w:date="2018-09-21T11:42:00Z">
        <w:r w:rsidR="008074CD">
          <w:rPr>
            <w:rFonts w:asciiTheme="minorHAnsi" w:hAnsiTheme="minorHAnsi" w:cstheme="minorHAnsi"/>
            <w:i/>
            <w:color w:val="auto"/>
            <w:sz w:val="24"/>
          </w:rPr>
          <w:t xml:space="preserve">all </w:t>
        </w:r>
      </w:ins>
      <w:del w:id="327" w:author="Jonathan Brooks" w:date="2018-09-18T10:46:00Z">
        <w:r w:rsidR="00C669FA" w:rsidRPr="007E5F4B" w:rsidDel="00F07E07">
          <w:rPr>
            <w:rFonts w:asciiTheme="minorHAnsi" w:hAnsiTheme="minorHAnsi" w:cstheme="minorHAnsi"/>
            <w:i/>
            <w:color w:val="auto"/>
            <w:sz w:val="24"/>
          </w:rPr>
          <w:delText xml:space="preserve">all </w:delText>
        </w:r>
        <w:r w:rsidDel="00F07E07">
          <w:rPr>
            <w:rFonts w:asciiTheme="minorHAnsi" w:hAnsiTheme="minorHAnsi" w:cstheme="minorHAnsi"/>
            <w:i/>
            <w:color w:val="auto"/>
            <w:sz w:val="24"/>
          </w:rPr>
          <w:delText>of</w:delText>
        </w:r>
      </w:del>
      <w:proofErr w:type="spellStart"/>
      <w:ins w:id="328" w:author="Jonathan Brooks" w:date="2018-09-18T10:46:00Z">
        <w:r w:rsidR="00F07E07" w:rsidRPr="007E5F4B">
          <w:rPr>
            <w:rFonts w:asciiTheme="minorHAnsi" w:hAnsiTheme="minorHAnsi" w:cstheme="minorHAnsi"/>
            <w:i/>
            <w:color w:val="auto"/>
            <w:sz w:val="24"/>
          </w:rPr>
          <w:t>all</w:t>
        </w:r>
      </w:ins>
      <w:proofErr w:type="spellEnd"/>
      <w:r>
        <w:rPr>
          <w:rFonts w:asciiTheme="minorHAnsi" w:hAnsiTheme="minorHAnsi" w:cstheme="minorHAnsi"/>
          <w:i/>
          <w:color w:val="auto"/>
          <w:sz w:val="24"/>
        </w:rPr>
        <w:t xml:space="preserve"> </w:t>
      </w:r>
      <w:r w:rsidR="00C669FA" w:rsidRPr="007E5F4B">
        <w:rPr>
          <w:rFonts w:asciiTheme="minorHAnsi" w:hAnsiTheme="minorHAnsi" w:cstheme="minorHAnsi"/>
          <w:i/>
          <w:color w:val="auto"/>
          <w:sz w:val="24"/>
        </w:rPr>
        <w:t>the streams were present to allow for an accurate calculation.</w:t>
      </w:r>
    </w:p>
    <w:p w14:paraId="41DB6793" w14:textId="77777777" w:rsidR="003F5B17" w:rsidRPr="007E5F4B" w:rsidRDefault="00187FC0" w:rsidP="008008BA">
      <w:pPr>
        <w:pStyle w:val="Heading3"/>
        <w:rPr>
          <w:i/>
        </w:rPr>
      </w:pPr>
      <w:r w:rsidRPr="007E5F4B">
        <w:rPr>
          <w:i/>
          <w:color w:val="FF0000"/>
        </w:rPr>
        <w:br w:type="page"/>
      </w:r>
    </w:p>
    <w:p w14:paraId="19214487" w14:textId="77777777" w:rsidR="003F5B17" w:rsidRPr="003F5B17" w:rsidRDefault="003F5B17" w:rsidP="003F5B17">
      <w:pPr>
        <w:keepNext/>
        <w:keepLines/>
        <w:spacing w:before="480" w:after="0"/>
        <w:outlineLvl w:val="0"/>
        <w:rPr>
          <w:rFonts w:asciiTheme="majorHAnsi" w:eastAsiaTheme="majorEastAsia" w:hAnsiTheme="majorHAnsi" w:cstheme="majorBidi"/>
          <w:b/>
          <w:bCs/>
          <w:color w:val="365F91" w:themeColor="accent1" w:themeShade="BF"/>
          <w:sz w:val="28"/>
          <w:szCs w:val="28"/>
        </w:rPr>
      </w:pPr>
      <w:bookmarkStart w:id="329" w:name="_Hlk501459990"/>
      <w:r>
        <w:rPr>
          <w:rFonts w:asciiTheme="majorHAnsi" w:eastAsiaTheme="majorEastAsia" w:hAnsiTheme="majorHAnsi" w:cstheme="majorBidi"/>
          <w:b/>
          <w:bCs/>
          <w:color w:val="365F91" w:themeColor="accent1" w:themeShade="BF"/>
          <w:sz w:val="28"/>
          <w:szCs w:val="28"/>
        </w:rPr>
        <w:lastRenderedPageBreak/>
        <w:t>Make Active Channel Polygons</w:t>
      </w:r>
    </w:p>
    <w:p w14:paraId="2C4EA584" w14:textId="371A4E97" w:rsidR="009B294E" w:rsidRDefault="00AA1FFB" w:rsidP="006D720E">
      <w:pPr>
        <w:pStyle w:val="Heading3"/>
      </w:pPr>
      <w:r>
        <w:t xml:space="preserve">Requires an </w:t>
      </w:r>
      <w:hyperlink w:anchor="_ArcMap_Licensing" w:history="1">
        <w:r w:rsidRPr="004E3586">
          <w:rPr>
            <w:rStyle w:val="Hyperlink"/>
          </w:rPr>
          <w:t>Advanced license</w:t>
        </w:r>
      </w:hyperlink>
      <w:r>
        <w:t xml:space="preserve">, and a </w:t>
      </w:r>
      <w:hyperlink w:anchor="_Setting_up_the" w:history="1">
        <w:r w:rsidRPr="004E3586">
          <w:rPr>
            <w:rStyle w:val="Hyperlink"/>
          </w:rPr>
          <w:t>Default Geodatabase</w:t>
        </w:r>
      </w:hyperlink>
      <w:r>
        <w:t xml:space="preserve">. </w:t>
      </w:r>
      <w:r>
        <w:br/>
      </w:r>
      <w:r w:rsidR="003F5B17" w:rsidRPr="003F5B17">
        <w:t xml:space="preserve">Dependent on </w:t>
      </w:r>
      <w:r w:rsidR="003F5B17" w:rsidRPr="006D720E">
        <w:t xml:space="preserve">the </w:t>
      </w:r>
      <w:hyperlink w:anchor="_Get_Filled_Flow_1" w:history="1">
        <w:r w:rsidR="00F03951" w:rsidRPr="004E3586">
          <w:rPr>
            <w:rStyle w:val="Hyperlink"/>
          </w:rPr>
          <w:t>Calculate</w:t>
        </w:r>
        <w:r w:rsidR="007E5F4B" w:rsidRPr="004E3586">
          <w:rPr>
            <w:rStyle w:val="Hyperlink"/>
          </w:rPr>
          <w:t xml:space="preserve"> Flow Direction</w:t>
        </w:r>
      </w:hyperlink>
      <w:r w:rsidR="007E5F4B">
        <w:t xml:space="preserve">, </w:t>
      </w:r>
      <w:hyperlink w:anchor="_Make_Stream_Lines_1" w:history="1">
        <w:r w:rsidR="007E5F4B" w:rsidRPr="004E3586">
          <w:rPr>
            <w:rStyle w:val="Hyperlink"/>
          </w:rPr>
          <w:t>Make Stream</w:t>
        </w:r>
        <w:r w:rsidR="00C525A2" w:rsidRPr="004E3586">
          <w:rPr>
            <w:rStyle w:val="Hyperlink"/>
          </w:rPr>
          <w:t xml:space="preserve"> Lines</w:t>
        </w:r>
      </w:hyperlink>
      <w:r w:rsidR="00727B44" w:rsidRPr="006D720E">
        <w:t>,</w:t>
      </w:r>
      <w:r>
        <w:t xml:space="preserve"> and </w:t>
      </w:r>
      <w:hyperlink w:anchor="_Assign_Stream_Order" w:history="1">
        <w:r w:rsidRPr="004E3586">
          <w:rPr>
            <w:rStyle w:val="Hyperlink"/>
          </w:rPr>
          <w:t>Assign Stream Order to Lines</w:t>
        </w:r>
      </w:hyperlink>
      <w:r w:rsidR="003F5B17" w:rsidRPr="006D720E">
        <w:t>.</w:t>
      </w:r>
      <w:r>
        <w:t xml:space="preserve"> </w:t>
      </w:r>
      <w:r w:rsidR="003F5B17" w:rsidRPr="006D720E">
        <w:t xml:space="preserve"> </w:t>
      </w:r>
      <w:r w:rsidR="003F5B17" w:rsidRPr="003F5B17">
        <w:t>Run these tools first.</w:t>
      </w:r>
    </w:p>
    <w:p w14:paraId="02F574F0" w14:textId="77777777" w:rsidR="004E3586" w:rsidRDefault="009002DC" w:rsidP="00311E92">
      <w:pPr>
        <w:spacing w:before="100" w:beforeAutospacing="1" w:after="360" w:line="240" w:lineRule="auto"/>
        <w:rPr>
          <w:rFonts w:eastAsia="Times New Roman" w:cstheme="minorHAnsi"/>
          <w:color w:val="000000"/>
          <w:sz w:val="24"/>
        </w:rPr>
      </w:pPr>
      <w:bookmarkStart w:id="330" w:name="_Hlk501457278"/>
      <w:r w:rsidRPr="007E5F4B">
        <w:rPr>
          <w:rFonts w:eastAsia="Times New Roman" w:cstheme="minorHAnsi"/>
          <w:color w:val="000000"/>
          <w:sz w:val="24"/>
        </w:rPr>
        <w:t>This tool</w:t>
      </w:r>
      <w:r w:rsidR="00311E92">
        <w:rPr>
          <w:rFonts w:eastAsia="Times New Roman" w:cstheme="minorHAnsi"/>
          <w:color w:val="000000"/>
          <w:sz w:val="24"/>
        </w:rPr>
        <w:t xml:space="preserve"> </w:t>
      </w:r>
      <w:r w:rsidRPr="007E5F4B">
        <w:rPr>
          <w:rFonts w:eastAsia="Times New Roman" w:cstheme="minorHAnsi"/>
          <w:color w:val="000000"/>
          <w:sz w:val="24"/>
        </w:rPr>
        <w:t>outputs polygons that represent active channel</w:t>
      </w:r>
      <w:r w:rsidR="004E3586">
        <w:rPr>
          <w:rFonts w:eastAsia="Times New Roman" w:cstheme="minorHAnsi"/>
          <w:color w:val="000000"/>
          <w:sz w:val="24"/>
        </w:rPr>
        <w:t>s</w:t>
      </w:r>
      <w:r w:rsidRPr="007E5F4B">
        <w:rPr>
          <w:rFonts w:eastAsia="Times New Roman" w:cstheme="minorHAnsi"/>
          <w:color w:val="000000"/>
          <w:sz w:val="24"/>
        </w:rPr>
        <w:t xml:space="preserve"> for streams in </w:t>
      </w:r>
      <w:r w:rsidR="00756F8F">
        <w:rPr>
          <w:rFonts w:eastAsia="Times New Roman" w:cstheme="minorHAnsi"/>
          <w:color w:val="000000"/>
          <w:sz w:val="24"/>
        </w:rPr>
        <w:t xml:space="preserve">the input area </w:t>
      </w:r>
      <w:r w:rsidR="00EC4456" w:rsidRPr="007E5F4B">
        <w:rPr>
          <w:rFonts w:eastAsia="Times New Roman" w:cstheme="minorHAnsi"/>
          <w:color w:val="000000"/>
          <w:sz w:val="24"/>
        </w:rPr>
        <w:t>by using elevation valu</w:t>
      </w:r>
      <w:r w:rsidR="00CB34EC" w:rsidRPr="007E5F4B">
        <w:rPr>
          <w:rFonts w:eastAsia="Times New Roman" w:cstheme="minorHAnsi"/>
          <w:color w:val="000000"/>
          <w:sz w:val="24"/>
        </w:rPr>
        <w:t>es from the input</w:t>
      </w:r>
      <w:r w:rsidR="00EC4456" w:rsidRPr="007E5F4B">
        <w:rPr>
          <w:rFonts w:eastAsia="Times New Roman" w:cstheme="minorHAnsi"/>
          <w:color w:val="000000"/>
          <w:sz w:val="24"/>
        </w:rPr>
        <w:t xml:space="preserve"> DEM</w:t>
      </w:r>
      <w:r w:rsidR="004E3586">
        <w:rPr>
          <w:rFonts w:eastAsia="Times New Roman" w:cstheme="minorHAnsi"/>
          <w:color w:val="000000"/>
          <w:sz w:val="24"/>
        </w:rPr>
        <w:t>.  The polygons simply denote</w:t>
      </w:r>
      <w:r w:rsidR="00AB2715" w:rsidRPr="007E5F4B">
        <w:rPr>
          <w:rFonts w:eastAsia="Times New Roman" w:cstheme="minorHAnsi"/>
          <w:color w:val="000000"/>
          <w:sz w:val="24"/>
        </w:rPr>
        <w:t xml:space="preserve"> the area of the stream between the stream</w:t>
      </w:r>
      <w:r w:rsidR="00EA1AEE" w:rsidRPr="007E5F4B">
        <w:rPr>
          <w:rFonts w:eastAsia="Times New Roman" w:cstheme="minorHAnsi"/>
          <w:color w:val="000000"/>
          <w:sz w:val="24"/>
        </w:rPr>
        <w:t xml:space="preserve"> </w:t>
      </w:r>
      <w:r w:rsidR="00AB2715" w:rsidRPr="007E5F4B">
        <w:rPr>
          <w:rFonts w:eastAsia="Times New Roman" w:cstheme="minorHAnsi"/>
          <w:color w:val="000000"/>
          <w:sz w:val="24"/>
        </w:rPr>
        <w:t>banks.</w:t>
      </w:r>
      <w:r w:rsidR="007E5F4B">
        <w:rPr>
          <w:rFonts w:eastAsia="Times New Roman" w:cstheme="minorHAnsi"/>
          <w:color w:val="000000"/>
          <w:sz w:val="24"/>
        </w:rPr>
        <w:t xml:space="preserve"> </w:t>
      </w:r>
      <w:r w:rsidRPr="007E5F4B">
        <w:rPr>
          <w:rFonts w:eastAsia="Times New Roman" w:cstheme="minorHAnsi"/>
          <w:color w:val="000000"/>
          <w:sz w:val="24"/>
        </w:rPr>
        <w:t xml:space="preserve"> </w:t>
      </w:r>
      <w:r w:rsidR="00147FA7" w:rsidRPr="007E5F4B">
        <w:rPr>
          <w:rFonts w:eastAsia="Times New Roman" w:cstheme="minorHAnsi"/>
          <w:color w:val="000000"/>
          <w:sz w:val="24"/>
        </w:rPr>
        <w:t xml:space="preserve">This means there </w:t>
      </w:r>
      <w:r w:rsidR="007E5F4B">
        <w:rPr>
          <w:rFonts w:eastAsia="Times New Roman" w:cstheme="minorHAnsi"/>
          <w:color w:val="000000"/>
          <w:sz w:val="24"/>
        </w:rPr>
        <w:t>may not</w:t>
      </w:r>
      <w:r w:rsidR="00147FA7" w:rsidRPr="007E5F4B">
        <w:rPr>
          <w:rFonts w:eastAsia="Times New Roman" w:cstheme="minorHAnsi"/>
          <w:color w:val="000000"/>
          <w:sz w:val="24"/>
        </w:rPr>
        <w:t xml:space="preserve"> necessarily </w:t>
      </w:r>
      <w:r w:rsidR="007E5F4B">
        <w:rPr>
          <w:rFonts w:eastAsia="Times New Roman" w:cstheme="minorHAnsi"/>
          <w:color w:val="000000"/>
          <w:sz w:val="24"/>
        </w:rPr>
        <w:t xml:space="preserve">be </w:t>
      </w:r>
      <w:r w:rsidR="00147FA7" w:rsidRPr="007E5F4B">
        <w:rPr>
          <w:rFonts w:eastAsia="Times New Roman" w:cstheme="minorHAnsi"/>
          <w:color w:val="000000"/>
          <w:sz w:val="24"/>
        </w:rPr>
        <w:t xml:space="preserve">water where these polygons </w:t>
      </w:r>
      <w:r w:rsidR="00EA1AEE" w:rsidRPr="007E5F4B">
        <w:rPr>
          <w:rFonts w:eastAsia="Times New Roman" w:cstheme="minorHAnsi"/>
          <w:color w:val="000000"/>
          <w:sz w:val="24"/>
        </w:rPr>
        <w:t>are;</w:t>
      </w:r>
      <w:r w:rsidR="00AA1FFB">
        <w:rPr>
          <w:rFonts w:eastAsia="Times New Roman" w:cstheme="minorHAnsi"/>
          <w:color w:val="000000"/>
          <w:sz w:val="24"/>
        </w:rPr>
        <w:t xml:space="preserve"> </w:t>
      </w:r>
      <w:r w:rsidR="00147FA7" w:rsidRPr="007E5F4B">
        <w:rPr>
          <w:rFonts w:eastAsia="Times New Roman" w:cstheme="minorHAnsi"/>
          <w:color w:val="000000"/>
          <w:sz w:val="24"/>
        </w:rPr>
        <w:t xml:space="preserve">these polygons are more </w:t>
      </w:r>
      <w:r w:rsidR="007E5F4B">
        <w:rPr>
          <w:rFonts w:eastAsia="Times New Roman" w:cstheme="minorHAnsi"/>
          <w:color w:val="000000"/>
          <w:sz w:val="24"/>
        </w:rPr>
        <w:t xml:space="preserve">of </w:t>
      </w:r>
      <w:r w:rsidR="00147FA7" w:rsidRPr="007E5F4B">
        <w:rPr>
          <w:rFonts w:eastAsia="Times New Roman" w:cstheme="minorHAnsi"/>
          <w:color w:val="000000"/>
          <w:sz w:val="24"/>
        </w:rPr>
        <w:t xml:space="preserve">a representation of the stream bed.  </w:t>
      </w:r>
    </w:p>
    <w:p w14:paraId="39154FDE" w14:textId="3E8D1110" w:rsidR="00311E92" w:rsidRPr="00311E92" w:rsidRDefault="00EA1AEE" w:rsidP="00311E92">
      <w:pPr>
        <w:spacing w:before="100" w:beforeAutospacing="1" w:after="360" w:line="240" w:lineRule="auto"/>
        <w:rPr>
          <w:rFonts w:eastAsia="Times New Roman" w:cstheme="minorHAnsi"/>
          <w:color w:val="000000"/>
          <w:sz w:val="24"/>
        </w:rPr>
      </w:pPr>
      <w:r w:rsidRPr="007E5F4B">
        <w:rPr>
          <w:rFonts w:eastAsia="Times New Roman" w:cstheme="minorHAnsi"/>
          <w:color w:val="000000"/>
          <w:sz w:val="24"/>
        </w:rPr>
        <w:t>The areas</w:t>
      </w:r>
      <w:r w:rsidR="00AB2715" w:rsidRPr="007E5F4B">
        <w:rPr>
          <w:rFonts w:eastAsia="Times New Roman" w:cstheme="minorHAnsi"/>
          <w:color w:val="000000"/>
          <w:sz w:val="24"/>
        </w:rPr>
        <w:t xml:space="preserve"> identified </w:t>
      </w:r>
      <w:r w:rsidRPr="007E5F4B">
        <w:rPr>
          <w:rFonts w:eastAsia="Times New Roman" w:cstheme="minorHAnsi"/>
          <w:color w:val="000000"/>
          <w:sz w:val="24"/>
        </w:rPr>
        <w:t>as active channel</w:t>
      </w:r>
      <w:r w:rsidR="007E5F4B">
        <w:rPr>
          <w:rFonts w:eastAsia="Times New Roman" w:cstheme="minorHAnsi"/>
          <w:color w:val="000000"/>
          <w:sz w:val="24"/>
        </w:rPr>
        <w:t>s</w:t>
      </w:r>
      <w:r w:rsidRPr="007E5F4B">
        <w:rPr>
          <w:rFonts w:eastAsia="Times New Roman" w:cstheme="minorHAnsi"/>
          <w:color w:val="000000"/>
          <w:sz w:val="24"/>
        </w:rPr>
        <w:t xml:space="preserve"> </w:t>
      </w:r>
      <w:r w:rsidR="00AB2715" w:rsidRPr="007E5F4B">
        <w:rPr>
          <w:rFonts w:eastAsia="Times New Roman" w:cstheme="minorHAnsi"/>
          <w:color w:val="000000"/>
          <w:sz w:val="24"/>
        </w:rPr>
        <w:t>are extracted into polygons</w:t>
      </w:r>
      <w:r w:rsidR="008008BA" w:rsidRPr="007E5F4B">
        <w:rPr>
          <w:rFonts w:eastAsia="Times New Roman" w:cstheme="minorHAnsi"/>
          <w:color w:val="000000"/>
          <w:sz w:val="24"/>
        </w:rPr>
        <w:t xml:space="preserve"> (“(Naming)_</w:t>
      </w:r>
      <w:proofErr w:type="spellStart"/>
      <w:r w:rsidR="008008BA" w:rsidRPr="007E5F4B">
        <w:rPr>
          <w:rFonts w:eastAsia="Times New Roman" w:cstheme="minorHAnsi"/>
          <w:color w:val="000000"/>
          <w:sz w:val="24"/>
        </w:rPr>
        <w:t>AC_polys_draft</w:t>
      </w:r>
      <w:proofErr w:type="spellEnd"/>
      <w:r w:rsidR="008008BA" w:rsidRPr="007E5F4B">
        <w:rPr>
          <w:rFonts w:eastAsia="Times New Roman" w:cstheme="minorHAnsi"/>
          <w:color w:val="000000"/>
          <w:sz w:val="24"/>
        </w:rPr>
        <w:t xml:space="preserve">”). </w:t>
      </w:r>
      <w:r w:rsidR="00AA1FFB">
        <w:rPr>
          <w:rFonts w:eastAsia="Times New Roman" w:cstheme="minorHAnsi"/>
          <w:color w:val="000000"/>
          <w:sz w:val="24"/>
        </w:rPr>
        <w:t xml:space="preserve"> </w:t>
      </w:r>
      <w:r w:rsidR="008008BA" w:rsidRPr="007E5F4B">
        <w:rPr>
          <w:rFonts w:eastAsia="Times New Roman" w:cstheme="minorHAnsi"/>
          <w:color w:val="000000"/>
          <w:sz w:val="24"/>
        </w:rPr>
        <w:t xml:space="preserve">You will notice that these polygons are labeled </w:t>
      </w:r>
      <w:r w:rsidRPr="007E5F4B">
        <w:rPr>
          <w:rFonts w:eastAsia="Times New Roman" w:cstheme="minorHAnsi"/>
          <w:color w:val="000000"/>
          <w:sz w:val="24"/>
        </w:rPr>
        <w:t>“</w:t>
      </w:r>
      <w:r w:rsidR="008008BA" w:rsidRPr="007E5F4B">
        <w:rPr>
          <w:rFonts w:eastAsia="Times New Roman" w:cstheme="minorHAnsi"/>
          <w:color w:val="000000"/>
          <w:sz w:val="24"/>
        </w:rPr>
        <w:t>draft</w:t>
      </w:r>
      <w:r w:rsidRPr="007E5F4B">
        <w:rPr>
          <w:rFonts w:eastAsia="Times New Roman" w:cstheme="minorHAnsi"/>
          <w:color w:val="000000"/>
          <w:sz w:val="24"/>
        </w:rPr>
        <w:t>.</w:t>
      </w:r>
      <w:r w:rsidR="00056201">
        <w:rPr>
          <w:rFonts w:eastAsia="Times New Roman" w:cstheme="minorHAnsi"/>
          <w:color w:val="000000"/>
          <w:sz w:val="24"/>
        </w:rPr>
        <w:t>”</w:t>
      </w:r>
      <w:r w:rsidRPr="007E5F4B">
        <w:rPr>
          <w:rFonts w:eastAsia="Times New Roman" w:cstheme="minorHAnsi"/>
          <w:color w:val="000000"/>
          <w:sz w:val="24"/>
        </w:rPr>
        <w:t xml:space="preserve"> </w:t>
      </w:r>
      <w:r w:rsidR="007E5F4B">
        <w:rPr>
          <w:rFonts w:eastAsia="Times New Roman" w:cstheme="minorHAnsi"/>
          <w:color w:val="000000"/>
          <w:sz w:val="24"/>
        </w:rPr>
        <w:t xml:space="preserve"> A</w:t>
      </w:r>
      <w:r w:rsidR="008008BA" w:rsidRPr="007E5F4B">
        <w:rPr>
          <w:rFonts w:eastAsia="Times New Roman" w:cstheme="minorHAnsi"/>
          <w:color w:val="000000"/>
          <w:sz w:val="24"/>
        </w:rPr>
        <w:t xml:space="preserve">lthough </w:t>
      </w:r>
      <w:r w:rsidR="008534B3" w:rsidRPr="007E5F4B">
        <w:rPr>
          <w:rFonts w:eastAsia="Times New Roman" w:cstheme="minorHAnsi"/>
          <w:color w:val="000000"/>
          <w:sz w:val="24"/>
        </w:rPr>
        <w:t xml:space="preserve">the active channels are successfully identified, the tool </w:t>
      </w:r>
      <w:r w:rsidR="004E3586">
        <w:rPr>
          <w:rFonts w:eastAsia="Times New Roman" w:cstheme="minorHAnsi"/>
          <w:color w:val="000000"/>
          <w:sz w:val="24"/>
        </w:rPr>
        <w:t>tends to</w:t>
      </w:r>
      <w:r w:rsidR="008534B3" w:rsidRPr="007E5F4B">
        <w:rPr>
          <w:rFonts w:eastAsia="Times New Roman" w:cstheme="minorHAnsi"/>
          <w:color w:val="000000"/>
          <w:sz w:val="24"/>
        </w:rPr>
        <w:t xml:space="preserve"> over extract areas </w:t>
      </w:r>
      <w:r w:rsidR="008008BA" w:rsidRPr="007E5F4B">
        <w:rPr>
          <w:rFonts w:eastAsia="Times New Roman" w:cstheme="minorHAnsi"/>
          <w:color w:val="000000"/>
          <w:sz w:val="24"/>
        </w:rPr>
        <w:t>that are not actually inside the stream bed.</w:t>
      </w:r>
      <w:r w:rsidR="007E5F4B">
        <w:rPr>
          <w:rFonts w:eastAsia="Times New Roman" w:cstheme="minorHAnsi"/>
          <w:color w:val="000000"/>
          <w:sz w:val="24"/>
        </w:rPr>
        <w:t xml:space="preserve">  T</w:t>
      </w:r>
      <w:r w:rsidR="008008BA" w:rsidRPr="007E5F4B">
        <w:rPr>
          <w:rFonts w:eastAsia="Times New Roman" w:cstheme="minorHAnsi"/>
          <w:color w:val="000000"/>
          <w:sz w:val="24"/>
        </w:rPr>
        <w:t>he next tool in the workflow (</w:t>
      </w:r>
      <w:r w:rsidR="008008BA" w:rsidRPr="00056201">
        <w:rPr>
          <w:rFonts w:eastAsia="Times New Roman" w:cstheme="minorHAnsi"/>
          <w:i/>
          <w:color w:val="000000"/>
          <w:sz w:val="24"/>
        </w:rPr>
        <w:t xml:space="preserve">Make </w:t>
      </w:r>
      <w:proofErr w:type="spellStart"/>
      <w:r w:rsidR="008008BA" w:rsidRPr="00056201">
        <w:rPr>
          <w:rFonts w:eastAsia="Times New Roman" w:cstheme="minorHAnsi"/>
          <w:i/>
          <w:color w:val="000000"/>
          <w:sz w:val="24"/>
        </w:rPr>
        <w:t>Bankfull</w:t>
      </w:r>
      <w:proofErr w:type="spellEnd"/>
      <w:r w:rsidR="008008BA" w:rsidRPr="00056201">
        <w:rPr>
          <w:rFonts w:eastAsia="Times New Roman" w:cstheme="minorHAnsi"/>
          <w:i/>
          <w:color w:val="000000"/>
          <w:sz w:val="24"/>
        </w:rPr>
        <w:t xml:space="preserve"> Polygons</w:t>
      </w:r>
      <w:r w:rsidR="00AA1FFB">
        <w:rPr>
          <w:rFonts w:eastAsia="Times New Roman" w:cstheme="minorHAnsi"/>
          <w:color w:val="000000"/>
          <w:sz w:val="24"/>
        </w:rPr>
        <w:t xml:space="preserve">) </w:t>
      </w:r>
      <w:r w:rsidR="007E5F4B">
        <w:rPr>
          <w:rFonts w:eastAsia="Times New Roman" w:cstheme="minorHAnsi"/>
          <w:color w:val="000000"/>
          <w:sz w:val="24"/>
        </w:rPr>
        <w:t xml:space="preserve">will clean up </w:t>
      </w:r>
      <w:r w:rsidR="002D37AE">
        <w:rPr>
          <w:rFonts w:eastAsia="Times New Roman" w:cstheme="minorHAnsi"/>
          <w:color w:val="000000"/>
          <w:sz w:val="24"/>
        </w:rPr>
        <w:t>the</w:t>
      </w:r>
      <w:r w:rsidR="008008BA" w:rsidRPr="007E5F4B">
        <w:rPr>
          <w:rFonts w:eastAsia="Times New Roman" w:cstheme="minorHAnsi"/>
          <w:color w:val="000000"/>
          <w:sz w:val="24"/>
        </w:rPr>
        <w:t xml:space="preserve"> </w:t>
      </w:r>
      <w:r w:rsidR="008534B3" w:rsidRPr="007E5F4B">
        <w:rPr>
          <w:rFonts w:eastAsia="Times New Roman" w:cstheme="minorHAnsi"/>
          <w:color w:val="000000"/>
          <w:sz w:val="24"/>
        </w:rPr>
        <w:t>draft a</w:t>
      </w:r>
      <w:r w:rsidR="008534B3">
        <w:rPr>
          <w:rFonts w:eastAsia="Times New Roman" w:cstheme="minorHAnsi"/>
          <w:color w:val="000000"/>
          <w:sz w:val="24"/>
        </w:rPr>
        <w:t>ctive channel polygons</w:t>
      </w:r>
      <w:r w:rsidR="004E3586">
        <w:rPr>
          <w:rFonts w:eastAsia="Times New Roman" w:cstheme="minorHAnsi"/>
          <w:color w:val="000000"/>
          <w:sz w:val="24"/>
        </w:rPr>
        <w:t xml:space="preserve"> and</w:t>
      </w:r>
      <w:r w:rsidR="008534B3">
        <w:rPr>
          <w:rFonts w:eastAsia="Times New Roman" w:cstheme="minorHAnsi"/>
          <w:color w:val="000000"/>
          <w:sz w:val="24"/>
        </w:rPr>
        <w:t xml:space="preserve"> eliminat</w:t>
      </w:r>
      <w:r w:rsidR="004E3586">
        <w:rPr>
          <w:rFonts w:eastAsia="Times New Roman" w:cstheme="minorHAnsi"/>
          <w:color w:val="000000"/>
          <w:sz w:val="24"/>
        </w:rPr>
        <w:t>e</w:t>
      </w:r>
      <w:r w:rsidR="008534B3">
        <w:rPr>
          <w:rFonts w:eastAsia="Times New Roman" w:cstheme="minorHAnsi"/>
          <w:color w:val="000000"/>
          <w:sz w:val="24"/>
        </w:rPr>
        <w:t xml:space="preserve"> some of the</w:t>
      </w:r>
      <w:r w:rsidR="008534B3" w:rsidRPr="007E5F4B">
        <w:rPr>
          <w:rFonts w:eastAsia="Times New Roman" w:cstheme="minorHAnsi"/>
          <w:color w:val="000000"/>
          <w:sz w:val="24"/>
        </w:rPr>
        <w:t xml:space="preserve"> </w:t>
      </w:r>
      <w:r w:rsidR="008534B3">
        <w:rPr>
          <w:rFonts w:eastAsia="Times New Roman" w:cstheme="minorHAnsi"/>
          <w:color w:val="000000"/>
          <w:sz w:val="24"/>
        </w:rPr>
        <w:t>over</w:t>
      </w:r>
      <w:r w:rsidR="008534B3" w:rsidRPr="007E5F4B">
        <w:rPr>
          <w:rFonts w:eastAsia="Times New Roman" w:cstheme="minorHAnsi"/>
          <w:color w:val="000000"/>
          <w:sz w:val="24"/>
        </w:rPr>
        <w:t xml:space="preserve"> extracted</w:t>
      </w:r>
      <w:r w:rsidR="008534B3">
        <w:rPr>
          <w:rFonts w:eastAsia="Times New Roman" w:cstheme="minorHAnsi"/>
          <w:color w:val="000000"/>
          <w:sz w:val="24"/>
        </w:rPr>
        <w:t xml:space="preserve"> areas</w:t>
      </w:r>
      <w:r w:rsidR="008534B3" w:rsidRPr="007E5F4B">
        <w:rPr>
          <w:rFonts w:eastAsia="Times New Roman" w:cstheme="minorHAnsi"/>
          <w:color w:val="000000"/>
          <w:sz w:val="24"/>
        </w:rPr>
        <w:t xml:space="preserve">. </w:t>
      </w:r>
      <w:r w:rsidR="008534B3">
        <w:rPr>
          <w:rFonts w:eastAsia="Times New Roman" w:cstheme="minorHAnsi"/>
          <w:color w:val="000000"/>
          <w:sz w:val="24"/>
        </w:rPr>
        <w:t xml:space="preserve"> </w:t>
      </w:r>
      <w:r w:rsidR="008534B3" w:rsidRPr="007E5F4B">
        <w:rPr>
          <w:rFonts w:eastAsia="Times New Roman" w:cstheme="minorHAnsi"/>
          <w:color w:val="000000"/>
          <w:sz w:val="24"/>
        </w:rPr>
        <w:t xml:space="preserve">These </w:t>
      </w:r>
      <w:r w:rsidR="008534B3">
        <w:rPr>
          <w:rFonts w:eastAsia="Times New Roman" w:cstheme="minorHAnsi"/>
          <w:color w:val="000000"/>
          <w:sz w:val="24"/>
        </w:rPr>
        <w:t xml:space="preserve">cleaned </w:t>
      </w:r>
      <w:r w:rsidR="008534B3" w:rsidRPr="007E5F4B">
        <w:rPr>
          <w:rFonts w:eastAsia="Times New Roman" w:cstheme="minorHAnsi"/>
          <w:color w:val="000000"/>
          <w:sz w:val="24"/>
        </w:rPr>
        <w:t xml:space="preserve">polygons will be the final active channel polygons </w:t>
      </w:r>
      <w:r w:rsidR="00EC4456" w:rsidRPr="007E5F4B">
        <w:rPr>
          <w:rFonts w:eastAsia="Times New Roman" w:cstheme="minorHAnsi"/>
          <w:color w:val="000000"/>
          <w:sz w:val="24"/>
        </w:rPr>
        <w:t>for the input</w:t>
      </w:r>
      <w:r w:rsidR="008008BA" w:rsidRPr="007E5F4B">
        <w:rPr>
          <w:rFonts w:eastAsia="Times New Roman" w:cstheme="minorHAnsi"/>
          <w:color w:val="000000"/>
          <w:sz w:val="24"/>
        </w:rPr>
        <w:t xml:space="preserve"> area.</w:t>
      </w:r>
    </w:p>
    <w:p w14:paraId="042C270B" w14:textId="5391653C" w:rsidR="00E74E4F" w:rsidRDefault="00E74E4F" w:rsidP="009B54D0">
      <w:pPr>
        <w:spacing w:before="100" w:beforeAutospacing="1" w:after="100" w:afterAutospacing="1" w:line="240" w:lineRule="auto"/>
        <w:rPr>
          <w:rFonts w:eastAsia="Times New Roman" w:cstheme="minorHAnsi"/>
          <w:color w:val="000000"/>
          <w:sz w:val="24"/>
        </w:rPr>
      </w:pPr>
      <w:r>
        <w:rPr>
          <w:rFonts w:eastAsia="Times New Roman" w:cstheme="minorHAnsi"/>
          <w:color w:val="000000"/>
          <w:sz w:val="24"/>
        </w:rPr>
        <w:t xml:space="preserve">The Make Active Channel Polygons tool is divided into 2 separate tools. </w:t>
      </w:r>
      <w:r w:rsidR="00AA1FFB">
        <w:rPr>
          <w:rFonts w:eastAsia="Times New Roman" w:cstheme="minorHAnsi"/>
          <w:color w:val="000000"/>
          <w:sz w:val="24"/>
        </w:rPr>
        <w:t xml:space="preserve"> </w:t>
      </w:r>
      <w:r>
        <w:rPr>
          <w:rFonts w:eastAsia="Times New Roman" w:cstheme="minorHAnsi"/>
          <w:color w:val="000000"/>
          <w:sz w:val="24"/>
        </w:rPr>
        <w:t xml:space="preserve">The first tool </w:t>
      </w:r>
      <w:r w:rsidRPr="00AA1FFB">
        <w:rPr>
          <w:rFonts w:eastAsia="Times New Roman" w:cstheme="minorHAnsi"/>
          <w:i/>
          <w:color w:val="000000"/>
          <w:sz w:val="24"/>
        </w:rPr>
        <w:t>Make Active Channel Polygons Part 1</w:t>
      </w:r>
      <w:r>
        <w:rPr>
          <w:rFonts w:eastAsia="Times New Roman" w:cstheme="minorHAnsi"/>
          <w:color w:val="000000"/>
          <w:sz w:val="24"/>
        </w:rPr>
        <w:t xml:space="preserve"> takes care of processing all the over</w:t>
      </w:r>
      <w:r w:rsidR="006455C3">
        <w:rPr>
          <w:rFonts w:eastAsia="Times New Roman" w:cstheme="minorHAnsi"/>
          <w:color w:val="000000"/>
          <w:sz w:val="24"/>
        </w:rPr>
        <w:t>head</w:t>
      </w:r>
      <w:r>
        <w:rPr>
          <w:rFonts w:eastAsia="Times New Roman" w:cstheme="minorHAnsi"/>
          <w:color w:val="000000"/>
          <w:sz w:val="24"/>
        </w:rPr>
        <w:t xml:space="preserve"> data necessary to identify the active channel, while </w:t>
      </w:r>
      <w:r w:rsidRPr="00311E92">
        <w:rPr>
          <w:rFonts w:eastAsia="Times New Roman" w:cstheme="minorHAnsi"/>
          <w:i/>
          <w:color w:val="000000"/>
          <w:sz w:val="24"/>
        </w:rPr>
        <w:t>Part 2</w:t>
      </w:r>
      <w:r>
        <w:rPr>
          <w:rFonts w:eastAsia="Times New Roman" w:cstheme="minorHAnsi"/>
          <w:color w:val="000000"/>
          <w:sz w:val="24"/>
        </w:rPr>
        <w:t xml:space="preserve"> </w:t>
      </w:r>
      <w:r w:rsidR="006455C3">
        <w:rPr>
          <w:rFonts w:eastAsia="Times New Roman" w:cstheme="minorHAnsi"/>
          <w:color w:val="000000"/>
          <w:sz w:val="24"/>
        </w:rPr>
        <w:t>identifies</w:t>
      </w:r>
      <w:r>
        <w:rPr>
          <w:rFonts w:eastAsia="Times New Roman" w:cstheme="minorHAnsi"/>
          <w:color w:val="000000"/>
          <w:sz w:val="24"/>
        </w:rPr>
        <w:t xml:space="preserve"> and extracts these areas as polygons</w:t>
      </w:r>
      <w:r w:rsidR="006455C3">
        <w:rPr>
          <w:rFonts w:eastAsia="Times New Roman" w:cstheme="minorHAnsi"/>
          <w:color w:val="000000"/>
          <w:sz w:val="24"/>
        </w:rPr>
        <w:t>.</w:t>
      </w:r>
      <w:r w:rsidR="00311E92">
        <w:rPr>
          <w:rFonts w:eastAsia="Times New Roman" w:cstheme="minorHAnsi"/>
          <w:color w:val="000000"/>
          <w:sz w:val="24"/>
        </w:rPr>
        <w:t xml:space="preserve"> </w:t>
      </w:r>
      <w:r w:rsidR="006455C3">
        <w:rPr>
          <w:rFonts w:eastAsia="Times New Roman" w:cstheme="minorHAnsi"/>
          <w:color w:val="000000"/>
          <w:sz w:val="24"/>
        </w:rPr>
        <w:t xml:space="preserve"> </w:t>
      </w:r>
      <w:r w:rsidR="006455C3" w:rsidRPr="00311E92">
        <w:rPr>
          <w:rFonts w:eastAsia="Times New Roman" w:cstheme="minorHAnsi"/>
          <w:i/>
          <w:color w:val="000000"/>
          <w:sz w:val="24"/>
        </w:rPr>
        <w:t>Part 1</w:t>
      </w:r>
      <w:r w:rsidR="006455C3">
        <w:rPr>
          <w:rFonts w:eastAsia="Times New Roman" w:cstheme="minorHAnsi"/>
          <w:color w:val="000000"/>
          <w:sz w:val="24"/>
        </w:rPr>
        <w:t xml:space="preserve"> may take </w:t>
      </w:r>
      <w:r w:rsidR="00311E92">
        <w:rPr>
          <w:rFonts w:eastAsia="Times New Roman" w:cstheme="minorHAnsi"/>
          <w:color w:val="000000"/>
          <w:sz w:val="24"/>
        </w:rPr>
        <w:t>a</w:t>
      </w:r>
      <w:r w:rsidR="004E3586">
        <w:rPr>
          <w:rFonts w:eastAsia="Times New Roman" w:cstheme="minorHAnsi"/>
          <w:color w:val="000000"/>
          <w:sz w:val="24"/>
        </w:rPr>
        <w:t xml:space="preserve"> </w:t>
      </w:r>
      <w:r w:rsidR="00311E92">
        <w:rPr>
          <w:rFonts w:eastAsia="Times New Roman" w:cstheme="minorHAnsi"/>
          <w:color w:val="000000"/>
          <w:sz w:val="24"/>
        </w:rPr>
        <w:t>while</w:t>
      </w:r>
      <w:r w:rsidR="004E3586">
        <w:rPr>
          <w:rFonts w:eastAsia="Times New Roman" w:cstheme="minorHAnsi"/>
          <w:color w:val="000000"/>
          <w:sz w:val="24"/>
        </w:rPr>
        <w:t xml:space="preserve"> to r</w:t>
      </w:r>
      <w:r w:rsidR="006455C3">
        <w:rPr>
          <w:rFonts w:eastAsia="Times New Roman" w:cstheme="minorHAnsi"/>
          <w:color w:val="000000"/>
          <w:sz w:val="24"/>
        </w:rPr>
        <w:t>un</w:t>
      </w:r>
      <w:r w:rsidR="00311E92">
        <w:rPr>
          <w:rFonts w:eastAsia="Times New Roman" w:cstheme="minorHAnsi"/>
          <w:color w:val="000000"/>
          <w:sz w:val="24"/>
        </w:rPr>
        <w:t>,</w:t>
      </w:r>
      <w:r w:rsidR="006455C3">
        <w:rPr>
          <w:rFonts w:eastAsia="Times New Roman" w:cstheme="minorHAnsi"/>
          <w:color w:val="000000"/>
          <w:sz w:val="24"/>
        </w:rPr>
        <w:t xml:space="preserve"> depending on </w:t>
      </w:r>
      <w:r w:rsidR="00311E92">
        <w:rPr>
          <w:rFonts w:eastAsia="Times New Roman" w:cstheme="minorHAnsi"/>
          <w:color w:val="000000"/>
          <w:sz w:val="24"/>
        </w:rPr>
        <w:t>the size of the input</w:t>
      </w:r>
      <w:r w:rsidR="006455C3">
        <w:rPr>
          <w:rFonts w:eastAsia="Times New Roman" w:cstheme="minorHAnsi"/>
          <w:color w:val="000000"/>
          <w:sz w:val="24"/>
        </w:rPr>
        <w:t xml:space="preserve"> dataset</w:t>
      </w:r>
      <w:r w:rsidR="00311E92">
        <w:rPr>
          <w:rFonts w:eastAsia="Times New Roman" w:cstheme="minorHAnsi"/>
          <w:color w:val="000000"/>
          <w:sz w:val="24"/>
        </w:rPr>
        <w:t>.  Be patient.  O</w:t>
      </w:r>
      <w:r w:rsidR="006455C3">
        <w:rPr>
          <w:rFonts w:eastAsia="Times New Roman" w:cstheme="minorHAnsi"/>
          <w:color w:val="000000"/>
          <w:sz w:val="24"/>
        </w:rPr>
        <w:t xml:space="preserve">nce </w:t>
      </w:r>
      <w:r w:rsidR="006455C3" w:rsidRPr="00311E92">
        <w:rPr>
          <w:rFonts w:eastAsia="Times New Roman" w:cstheme="minorHAnsi"/>
          <w:i/>
          <w:color w:val="000000"/>
          <w:sz w:val="24"/>
        </w:rPr>
        <w:t>Part 1</w:t>
      </w:r>
      <w:r w:rsidR="006455C3">
        <w:rPr>
          <w:rFonts w:eastAsia="Times New Roman" w:cstheme="minorHAnsi"/>
          <w:color w:val="000000"/>
          <w:sz w:val="24"/>
        </w:rPr>
        <w:t xml:space="preserve"> is </w:t>
      </w:r>
      <w:r w:rsidR="00311E92">
        <w:rPr>
          <w:rFonts w:eastAsia="Times New Roman" w:cstheme="minorHAnsi"/>
          <w:color w:val="000000"/>
          <w:sz w:val="24"/>
        </w:rPr>
        <w:t>completed</w:t>
      </w:r>
      <w:r w:rsidR="00EC7340">
        <w:rPr>
          <w:rFonts w:eastAsia="Times New Roman" w:cstheme="minorHAnsi"/>
          <w:color w:val="000000"/>
          <w:sz w:val="24"/>
        </w:rPr>
        <w:t>,</w:t>
      </w:r>
      <w:r w:rsidR="006455C3">
        <w:rPr>
          <w:rFonts w:eastAsia="Times New Roman" w:cstheme="minorHAnsi"/>
          <w:color w:val="000000"/>
          <w:sz w:val="24"/>
        </w:rPr>
        <w:t xml:space="preserve"> </w:t>
      </w:r>
      <w:r w:rsidR="006455C3" w:rsidRPr="00311E92">
        <w:rPr>
          <w:rFonts w:eastAsia="Times New Roman" w:cstheme="minorHAnsi"/>
          <w:i/>
          <w:color w:val="000000"/>
          <w:sz w:val="24"/>
        </w:rPr>
        <w:t>Part 2</w:t>
      </w:r>
      <w:r w:rsidR="006455C3">
        <w:rPr>
          <w:rFonts w:eastAsia="Times New Roman" w:cstheme="minorHAnsi"/>
          <w:color w:val="000000"/>
          <w:sz w:val="24"/>
        </w:rPr>
        <w:t xml:space="preserve"> runs much</w:t>
      </w:r>
      <w:r w:rsidR="00311E92">
        <w:rPr>
          <w:rFonts w:eastAsia="Times New Roman" w:cstheme="minorHAnsi"/>
          <w:color w:val="000000"/>
          <w:sz w:val="24"/>
        </w:rPr>
        <w:t xml:space="preserve"> more</w:t>
      </w:r>
      <w:r w:rsidR="006455C3">
        <w:rPr>
          <w:rFonts w:eastAsia="Times New Roman" w:cstheme="minorHAnsi"/>
          <w:color w:val="000000"/>
          <w:sz w:val="24"/>
        </w:rPr>
        <w:t xml:space="preserve"> quick</w:t>
      </w:r>
      <w:r w:rsidR="00311E92">
        <w:rPr>
          <w:rFonts w:eastAsia="Times New Roman" w:cstheme="minorHAnsi"/>
          <w:color w:val="000000"/>
          <w:sz w:val="24"/>
        </w:rPr>
        <w:t>ly</w:t>
      </w:r>
      <w:r w:rsidR="006455C3">
        <w:rPr>
          <w:rFonts w:eastAsia="Times New Roman" w:cstheme="minorHAnsi"/>
          <w:color w:val="000000"/>
          <w:sz w:val="24"/>
        </w:rPr>
        <w:t xml:space="preserve">. </w:t>
      </w:r>
    </w:p>
    <w:p w14:paraId="3075E131" w14:textId="6BD92D19" w:rsidR="00311E92" w:rsidRDefault="00311E92">
      <w:pPr>
        <w:rPr>
          <w:rFonts w:eastAsia="Times New Roman" w:cstheme="minorHAnsi"/>
          <w:color w:val="000000"/>
          <w:sz w:val="24"/>
        </w:rPr>
      </w:pPr>
      <w:r>
        <w:rPr>
          <w:rFonts w:eastAsia="Times New Roman" w:cstheme="minorHAnsi"/>
          <w:color w:val="000000"/>
          <w:sz w:val="24"/>
        </w:rPr>
        <w:br w:type="page"/>
      </w:r>
    </w:p>
    <w:p w14:paraId="2CE28A65" w14:textId="5CE2656F" w:rsidR="00E74E4F" w:rsidRDefault="006B6A22" w:rsidP="009B54D0">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lastRenderedPageBreak/>
        <w:t xml:space="preserve">Make Active Channel Polygons </w:t>
      </w:r>
      <w:r w:rsidR="00E74E4F">
        <w:rPr>
          <w:rFonts w:eastAsia="Times New Roman" w:cstheme="minorHAnsi"/>
          <w:b/>
          <w:color w:val="000000"/>
          <w:sz w:val="24"/>
        </w:rPr>
        <w:t>Part 1</w:t>
      </w:r>
      <w:r w:rsidR="00311E92">
        <w:rPr>
          <w:rFonts w:eastAsia="Times New Roman" w:cstheme="minorHAnsi"/>
          <w:b/>
          <w:color w:val="000000"/>
          <w:sz w:val="24"/>
        </w:rPr>
        <w:t xml:space="preserve"> </w:t>
      </w:r>
      <w:r w:rsidR="00311E92" w:rsidRPr="00311E92">
        <w:rPr>
          <w:rFonts w:eastAsia="Times New Roman" w:cstheme="minorHAnsi"/>
          <w:color w:val="000000"/>
          <w:sz w:val="24"/>
        </w:rPr>
        <w:t xml:space="preserve">(Figure </w:t>
      </w:r>
      <w:r w:rsidR="00601AD6">
        <w:rPr>
          <w:rFonts w:eastAsia="Times New Roman" w:cstheme="minorHAnsi"/>
          <w:color w:val="000000"/>
          <w:sz w:val="24"/>
        </w:rPr>
        <w:t>58</w:t>
      </w:r>
      <w:r w:rsidR="00311E92" w:rsidRPr="00311E92">
        <w:rPr>
          <w:rFonts w:eastAsia="Times New Roman" w:cstheme="minorHAnsi"/>
          <w:color w:val="000000"/>
          <w:sz w:val="24"/>
        </w:rPr>
        <w:t>)</w:t>
      </w:r>
      <w:r w:rsidR="00E74E4F">
        <w:rPr>
          <w:rFonts w:eastAsia="Times New Roman" w:cstheme="minorHAnsi"/>
          <w:b/>
          <w:color w:val="000000"/>
          <w:sz w:val="24"/>
        </w:rPr>
        <w:t>:</w:t>
      </w:r>
    </w:p>
    <w:p w14:paraId="09E3FD6A" w14:textId="0705454F" w:rsidR="006455C3" w:rsidRDefault="006455C3" w:rsidP="009B54D0">
      <w:pPr>
        <w:spacing w:before="100" w:beforeAutospacing="1" w:after="100" w:afterAutospacing="1" w:line="240" w:lineRule="auto"/>
        <w:rPr>
          <w:sz w:val="24"/>
        </w:rPr>
      </w:pPr>
      <w:r>
        <w:rPr>
          <w:rFonts w:eastAsia="Times New Roman" w:cstheme="minorHAnsi"/>
          <w:color w:val="000000"/>
          <w:sz w:val="24"/>
        </w:rPr>
        <w:t xml:space="preserve">Make Active Channel Polygons Part 1 </w:t>
      </w:r>
      <w:r w:rsidR="00311E92">
        <w:rPr>
          <w:rFonts w:eastAsia="Times New Roman" w:cstheme="minorHAnsi"/>
          <w:color w:val="000000"/>
          <w:sz w:val="24"/>
        </w:rPr>
        <w:t xml:space="preserve">will do all </w:t>
      </w:r>
      <w:r w:rsidR="00EE7592">
        <w:rPr>
          <w:rFonts w:eastAsia="Times New Roman" w:cstheme="minorHAnsi"/>
          <w:color w:val="000000"/>
          <w:sz w:val="24"/>
        </w:rPr>
        <w:t xml:space="preserve">the overhead data processing and output the data to a large point file called </w:t>
      </w:r>
      <w:r w:rsidR="00EE7592" w:rsidRPr="0027127E">
        <w:rPr>
          <w:sz w:val="24"/>
        </w:rPr>
        <w:t>“(Naming)_</w:t>
      </w:r>
      <w:proofErr w:type="spellStart"/>
      <w:r w:rsidR="00EE7592">
        <w:rPr>
          <w:sz w:val="24"/>
        </w:rPr>
        <w:t>dempoints_wattr</w:t>
      </w:r>
      <w:proofErr w:type="spellEnd"/>
      <w:r w:rsidR="00311E92">
        <w:rPr>
          <w:sz w:val="24"/>
        </w:rPr>
        <w:t>.</w:t>
      </w:r>
      <w:r w:rsidR="00EE7592" w:rsidRPr="0027127E">
        <w:rPr>
          <w:sz w:val="24"/>
        </w:rPr>
        <w:t>”</w:t>
      </w:r>
      <w:r w:rsidR="00311E92">
        <w:rPr>
          <w:sz w:val="24"/>
        </w:rPr>
        <w:t xml:space="preserve">  </w:t>
      </w:r>
      <w:r w:rsidR="00EE7592">
        <w:rPr>
          <w:sz w:val="24"/>
        </w:rPr>
        <w:t>This will be the input to Part 2.</w:t>
      </w:r>
    </w:p>
    <w:p w14:paraId="5000988C" w14:textId="77777777" w:rsidR="00311E92" w:rsidRPr="007E5F4B" w:rsidRDefault="00311E92" w:rsidP="00311E92">
      <w:pPr>
        <w:spacing w:before="100" w:beforeAutospacing="1" w:after="0" w:line="240" w:lineRule="auto"/>
        <w:ind w:left="-90"/>
        <w:jc w:val="center"/>
        <w:rPr>
          <w:rFonts w:eastAsia="Times New Roman" w:cstheme="minorHAnsi"/>
          <w:color w:val="000000"/>
          <w:sz w:val="24"/>
        </w:rPr>
      </w:pPr>
      <w:r>
        <w:rPr>
          <w:noProof/>
        </w:rPr>
        <w:drawing>
          <wp:inline distT="0" distB="0" distL="0" distR="0" wp14:anchorId="2525DA5D" wp14:editId="30DAC34B">
            <wp:extent cx="6351346" cy="2194560"/>
            <wp:effectExtent l="19050" t="19050" r="1143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2372"/>
                    <a:stretch/>
                  </pic:blipFill>
                  <pic:spPr bwMode="auto">
                    <a:xfrm>
                      <a:off x="0" y="0"/>
                      <a:ext cx="6351346" cy="2194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E9105F" w14:textId="6072BF75" w:rsidR="00311E92" w:rsidRDefault="00311E92" w:rsidP="00311E92">
      <w:pPr>
        <w:pStyle w:val="Caption"/>
        <w:spacing w:after="360"/>
        <w:ind w:left="-360"/>
        <w:jc w:val="center"/>
        <w:rPr>
          <w:b w:val="0"/>
          <w:sz w:val="22"/>
        </w:rPr>
      </w:pPr>
      <w:bookmarkStart w:id="331" w:name="_Ref505338097"/>
      <w:bookmarkStart w:id="332" w:name="_Toc505343694"/>
      <w:r w:rsidRPr="002D37AE">
        <w:t xml:space="preserve"> </w:t>
      </w:r>
      <w:r w:rsidRPr="002D37AE">
        <w:rPr>
          <w:sz w:val="22"/>
        </w:rPr>
        <w:t>Figure</w:t>
      </w:r>
      <w:bookmarkEnd w:id="331"/>
      <w:r w:rsidR="00601AD6">
        <w:rPr>
          <w:sz w:val="22"/>
        </w:rPr>
        <w:t xml:space="preserve"> 58</w:t>
      </w:r>
      <w:r w:rsidRPr="002D37AE">
        <w:rPr>
          <w:sz w:val="22"/>
        </w:rPr>
        <w:t>.</w:t>
      </w:r>
      <w:r>
        <w:rPr>
          <w:sz w:val="22"/>
        </w:rPr>
        <w:t xml:space="preserve">  </w:t>
      </w:r>
      <w:r w:rsidRPr="002D37AE">
        <w:rPr>
          <w:b w:val="0"/>
          <w:sz w:val="22"/>
        </w:rPr>
        <w:t xml:space="preserve">Make Active Channel </w:t>
      </w:r>
      <w:r>
        <w:rPr>
          <w:b w:val="0"/>
          <w:sz w:val="22"/>
        </w:rPr>
        <w:t xml:space="preserve">Polygons Part 1 </w:t>
      </w:r>
      <w:r w:rsidRPr="002D37AE">
        <w:rPr>
          <w:b w:val="0"/>
          <w:sz w:val="22"/>
        </w:rPr>
        <w:t>tool</w:t>
      </w:r>
      <w:bookmarkEnd w:id="332"/>
    </w:p>
    <w:p w14:paraId="0A7D923E" w14:textId="77777777" w:rsidR="00E74E4F" w:rsidRPr="007E5F4B" w:rsidRDefault="00E74E4F" w:rsidP="00E74E4F">
      <w:pPr>
        <w:spacing w:after="120"/>
        <w:rPr>
          <w:rFonts w:asciiTheme="majorHAnsi" w:eastAsiaTheme="majorEastAsia" w:hAnsiTheme="majorHAnsi" w:cstheme="majorBidi"/>
          <w:b/>
          <w:bCs/>
          <w:color w:val="4F81BD" w:themeColor="accent1"/>
          <w:sz w:val="24"/>
        </w:rPr>
      </w:pPr>
      <w:bookmarkStart w:id="333" w:name="_Hlk512856565"/>
      <w:r w:rsidRPr="007E5F4B">
        <w:rPr>
          <w:rFonts w:asciiTheme="majorHAnsi" w:eastAsiaTheme="majorEastAsia" w:hAnsiTheme="majorHAnsi" w:cstheme="majorBidi"/>
          <w:b/>
          <w:bCs/>
          <w:color w:val="4F81BD" w:themeColor="accent1"/>
          <w:sz w:val="24"/>
        </w:rPr>
        <w:t>Inputs:</w:t>
      </w:r>
    </w:p>
    <w:p w14:paraId="0E6019FC" w14:textId="5BAE3B20" w:rsidR="00E74E4F" w:rsidRPr="007E5F4B" w:rsidRDefault="00E74E4F" w:rsidP="00E74E4F">
      <w:pPr>
        <w:spacing w:after="120"/>
        <w:ind w:left="187" w:hanging="187"/>
        <w:rPr>
          <w:b/>
          <w:i/>
          <w:sz w:val="24"/>
          <w:u w:val="single"/>
        </w:rPr>
      </w:pPr>
      <w:r w:rsidRPr="0027127E">
        <w:rPr>
          <w:i/>
          <w:sz w:val="24"/>
        </w:rPr>
        <w:t>DEM:</w:t>
      </w:r>
      <w:r w:rsidRPr="007E5F4B">
        <w:rPr>
          <w:sz w:val="24"/>
        </w:rPr>
        <w:t xml:space="preserve"> </w:t>
      </w:r>
      <w:r>
        <w:rPr>
          <w:sz w:val="24"/>
        </w:rPr>
        <w:t xml:space="preserve"> </w:t>
      </w:r>
      <w:r w:rsidRPr="007E5F4B">
        <w:rPr>
          <w:sz w:val="24"/>
        </w:rPr>
        <w:t xml:space="preserve">Select the </w:t>
      </w:r>
      <w:r>
        <w:rPr>
          <w:sz w:val="24"/>
        </w:rPr>
        <w:t>original DEM</w:t>
      </w:r>
      <w:r w:rsidRPr="007E5F4B">
        <w:rPr>
          <w:sz w:val="24"/>
        </w:rPr>
        <w:t>.</w:t>
      </w:r>
      <w:r w:rsidR="00311E92">
        <w:rPr>
          <w:sz w:val="24"/>
        </w:rPr>
        <w:t xml:space="preserve"> </w:t>
      </w:r>
      <w:r w:rsidRPr="007E5F4B">
        <w:rPr>
          <w:sz w:val="24"/>
        </w:rPr>
        <w:t xml:space="preserve"> </w:t>
      </w:r>
      <w:r w:rsidRPr="007E5F4B">
        <w:rPr>
          <w:b/>
          <w:sz w:val="24"/>
        </w:rPr>
        <w:t>NOT THE DEPRESSIONLESS DEM</w:t>
      </w:r>
      <w:r w:rsidR="00F26802">
        <w:rPr>
          <w:b/>
          <w:sz w:val="24"/>
        </w:rPr>
        <w:t xml:space="preserve"> MADE BY THE CALCULATE FLOW DIRECTION TOOL</w:t>
      </w:r>
      <w:r w:rsidRPr="007E5F4B">
        <w:rPr>
          <w:b/>
          <w:sz w:val="24"/>
        </w:rPr>
        <w:t xml:space="preserve">. </w:t>
      </w:r>
    </w:p>
    <w:p w14:paraId="17D19AA3" w14:textId="56AAC648" w:rsidR="00E74E4F" w:rsidRPr="007E5F4B" w:rsidRDefault="00E74E4F" w:rsidP="00E74E4F">
      <w:pPr>
        <w:spacing w:after="120"/>
        <w:ind w:left="187" w:hanging="187"/>
        <w:rPr>
          <w:color w:val="FF0000"/>
          <w:sz w:val="24"/>
        </w:rPr>
      </w:pPr>
      <w:r w:rsidRPr="0027127E">
        <w:rPr>
          <w:i/>
          <w:sz w:val="24"/>
        </w:rPr>
        <w:t>Stream Lines:</w:t>
      </w:r>
      <w:r>
        <w:rPr>
          <w:sz w:val="24"/>
        </w:rPr>
        <w:t xml:space="preserve"> </w:t>
      </w:r>
      <w:r w:rsidRPr="007E5F4B">
        <w:rPr>
          <w:sz w:val="24"/>
        </w:rPr>
        <w:t xml:space="preserve"> Select the stream lines created by the </w:t>
      </w:r>
      <w:r>
        <w:rPr>
          <w:i/>
          <w:sz w:val="24"/>
        </w:rPr>
        <w:t>Make Stream Lines</w:t>
      </w:r>
      <w:r w:rsidRPr="007E5F4B">
        <w:rPr>
          <w:sz w:val="24"/>
        </w:rPr>
        <w:t xml:space="preserve"> tool (“(Naming)_(</w:t>
      </w:r>
      <w:proofErr w:type="spellStart"/>
      <w:r w:rsidRPr="007E5F4B">
        <w:rPr>
          <w:sz w:val="24"/>
        </w:rPr>
        <w:t>flow_</w:t>
      </w:r>
      <w:proofErr w:type="gramStart"/>
      <w:r w:rsidRPr="007E5F4B">
        <w:rPr>
          <w:sz w:val="24"/>
        </w:rPr>
        <w:t>x</w:t>
      </w:r>
      <w:proofErr w:type="spellEnd"/>
      <w:r w:rsidRPr="007E5F4B">
        <w:rPr>
          <w:sz w:val="24"/>
        </w:rPr>
        <w:t>)_</w:t>
      </w:r>
      <w:proofErr w:type="spellStart"/>
      <w:proofErr w:type="gramEnd"/>
      <w:r w:rsidRPr="007E5F4B">
        <w:rPr>
          <w:sz w:val="24"/>
        </w:rPr>
        <w:t>Stream_Lines</w:t>
      </w:r>
      <w:proofErr w:type="spellEnd"/>
      <w:r w:rsidRPr="007E5F4B">
        <w:rPr>
          <w:sz w:val="24"/>
        </w:rPr>
        <w:t>”)</w:t>
      </w:r>
      <w:ins w:id="334" w:author="Ryan Wortmann" w:date="2018-09-24T14:42:00Z">
        <w:r w:rsidR="00A85F53">
          <w:rPr>
            <w:sz w:val="24"/>
          </w:rPr>
          <w:t xml:space="preserve"> </w:t>
        </w:r>
        <w:r w:rsidR="00A85F53" w:rsidRPr="00A85F53">
          <w:rPr>
            <w:sz w:val="24"/>
          </w:rPr>
          <w:t>OR if streamlines were edited use the streamlines feature class that you exported at the end of the editing streamlines process.</w:t>
        </w:r>
      </w:ins>
      <w:del w:id="335" w:author="Ryan Wortmann" w:date="2018-09-24T14:42:00Z">
        <w:r w:rsidRPr="007E5F4B" w:rsidDel="00A85F53">
          <w:rPr>
            <w:sz w:val="24"/>
          </w:rPr>
          <w:delText>.</w:delText>
        </w:r>
      </w:del>
    </w:p>
    <w:p w14:paraId="5F261AA2" w14:textId="77777777" w:rsidR="00E74E4F" w:rsidRPr="007E5F4B" w:rsidRDefault="00E74E4F" w:rsidP="00E74E4F">
      <w:pPr>
        <w:spacing w:after="120"/>
        <w:ind w:left="187" w:hanging="187"/>
        <w:rPr>
          <w:sz w:val="24"/>
        </w:rPr>
      </w:pPr>
      <w:r w:rsidRPr="0027127E">
        <w:rPr>
          <w:i/>
          <w:sz w:val="24"/>
        </w:rPr>
        <w:t>Output GDB:</w:t>
      </w:r>
      <w:r w:rsidRPr="007E5F4B">
        <w:rPr>
          <w:sz w:val="24"/>
        </w:rPr>
        <w:t xml:space="preserve"> </w:t>
      </w:r>
      <w:r>
        <w:rPr>
          <w:sz w:val="24"/>
        </w:rPr>
        <w:t xml:space="preserve"> </w:t>
      </w:r>
      <w:r w:rsidRPr="007E5F4B">
        <w:rPr>
          <w:sz w:val="24"/>
        </w:rPr>
        <w:t>Input a geodatabase to which the output data will be saved.</w:t>
      </w:r>
    </w:p>
    <w:p w14:paraId="53D89443" w14:textId="17341223" w:rsidR="00E74E4F" w:rsidRPr="007E5F4B" w:rsidRDefault="00E74E4F" w:rsidP="00E74E4F">
      <w:pPr>
        <w:ind w:left="180" w:hanging="180"/>
        <w:rPr>
          <w:sz w:val="24"/>
        </w:rPr>
      </w:pPr>
      <w:r w:rsidRPr="0027127E">
        <w:rPr>
          <w:i/>
          <w:sz w:val="24"/>
        </w:rPr>
        <w:t>Naming:</w:t>
      </w:r>
      <w:r w:rsidRPr="007E5F4B">
        <w:rPr>
          <w:sz w:val="24"/>
        </w:rPr>
        <w:t xml:space="preserve"> </w:t>
      </w:r>
      <w:r>
        <w:rPr>
          <w:sz w:val="24"/>
        </w:rPr>
        <w:t xml:space="preserve"> </w:t>
      </w:r>
      <w:r w:rsidRPr="007E5F4B">
        <w:rPr>
          <w:sz w:val="24"/>
        </w:rPr>
        <w:t>This input acts as</w:t>
      </w:r>
      <w:r>
        <w:rPr>
          <w:sz w:val="24"/>
        </w:rPr>
        <w:t xml:space="preserve"> prefix for the names of all</w:t>
      </w:r>
      <w:r w:rsidRPr="007E5F4B">
        <w:rPr>
          <w:sz w:val="24"/>
        </w:rPr>
        <w:t xml:space="preserve"> output files.</w:t>
      </w:r>
      <w:r w:rsidR="00311E92">
        <w:rPr>
          <w:sz w:val="24"/>
        </w:rPr>
        <w:t xml:space="preserve"> </w:t>
      </w:r>
      <w:r w:rsidRPr="007E5F4B">
        <w:rPr>
          <w:sz w:val="24"/>
        </w:rPr>
        <w:t xml:space="preserve"> </w:t>
      </w:r>
      <w:r>
        <w:rPr>
          <w:sz w:val="24"/>
        </w:rPr>
        <w:t>Its</w:t>
      </w:r>
      <w:r w:rsidRPr="007E5F4B">
        <w:rPr>
          <w:sz w:val="24"/>
        </w:rPr>
        <w:t xml:space="preserve"> purpose </w:t>
      </w:r>
      <w:r>
        <w:rPr>
          <w:sz w:val="24"/>
        </w:rPr>
        <w:t>is</w:t>
      </w:r>
      <w:r w:rsidRPr="007E5F4B">
        <w:rPr>
          <w:sz w:val="24"/>
        </w:rPr>
        <w:t xml:space="preserve"> to keep the data organized and make it easy to tell what </w:t>
      </w:r>
      <w:proofErr w:type="gramStart"/>
      <w:r w:rsidRPr="007E5F4B">
        <w:rPr>
          <w:sz w:val="24"/>
        </w:rPr>
        <w:t>is what</w:t>
      </w:r>
      <w:proofErr w:type="gramEnd"/>
      <w:r w:rsidRPr="007E5F4B">
        <w:rPr>
          <w:sz w:val="24"/>
        </w:rPr>
        <w:t xml:space="preserve">, along with saving the user the hassle of </w:t>
      </w:r>
      <w:r>
        <w:rPr>
          <w:sz w:val="24"/>
        </w:rPr>
        <w:t xml:space="preserve">manually </w:t>
      </w:r>
      <w:r w:rsidRPr="007E5F4B">
        <w:rPr>
          <w:sz w:val="24"/>
        </w:rPr>
        <w:t>naming</w:t>
      </w:r>
      <w:r>
        <w:rPr>
          <w:sz w:val="24"/>
        </w:rPr>
        <w:t xml:space="preserve"> multiple outputs</w:t>
      </w:r>
      <w:r w:rsidRPr="007E5F4B">
        <w:rPr>
          <w:sz w:val="24"/>
        </w:rPr>
        <w:t>.</w:t>
      </w:r>
    </w:p>
    <w:p w14:paraId="36BCBF42" w14:textId="77777777" w:rsidR="00E74E4F" w:rsidRPr="007E5F4B" w:rsidRDefault="00E74E4F" w:rsidP="00E74E4F">
      <w:pPr>
        <w:spacing w:after="120"/>
        <w:rPr>
          <w:rFonts w:asciiTheme="majorHAnsi" w:eastAsiaTheme="majorEastAsia" w:hAnsiTheme="majorHAnsi" w:cstheme="majorBidi"/>
          <w:b/>
          <w:bCs/>
          <w:color w:val="4F81BD" w:themeColor="accent1"/>
          <w:sz w:val="24"/>
        </w:rPr>
      </w:pPr>
      <w:r w:rsidRPr="007E5F4B">
        <w:rPr>
          <w:rFonts w:asciiTheme="majorHAnsi" w:eastAsiaTheme="majorEastAsia" w:hAnsiTheme="majorHAnsi" w:cstheme="majorBidi"/>
          <w:b/>
          <w:bCs/>
          <w:color w:val="4F81BD" w:themeColor="accent1"/>
          <w:sz w:val="24"/>
        </w:rPr>
        <w:t>Outputs:</w:t>
      </w:r>
    </w:p>
    <w:p w14:paraId="0202168E" w14:textId="3459CA4C" w:rsidR="00E74E4F" w:rsidRPr="00E74E4F" w:rsidRDefault="00E74E4F" w:rsidP="00E74E4F">
      <w:pPr>
        <w:pStyle w:val="ListParagraph"/>
        <w:keepNext/>
        <w:numPr>
          <w:ilvl w:val="0"/>
          <w:numId w:val="5"/>
        </w:numPr>
        <w:ind w:left="540" w:hanging="180"/>
      </w:pPr>
      <w:bookmarkStart w:id="336" w:name="_Hlk512856595"/>
      <w:r w:rsidRPr="0027127E">
        <w:rPr>
          <w:sz w:val="24"/>
        </w:rPr>
        <w:t>“(Naming)_</w:t>
      </w:r>
      <w:proofErr w:type="spellStart"/>
      <w:r>
        <w:rPr>
          <w:sz w:val="24"/>
        </w:rPr>
        <w:t>dempoints_wattr</w:t>
      </w:r>
      <w:bookmarkEnd w:id="336"/>
      <w:proofErr w:type="spellEnd"/>
      <w:r w:rsidRPr="0027127E">
        <w:rPr>
          <w:sz w:val="24"/>
        </w:rPr>
        <w:t>”-</w:t>
      </w:r>
      <w:r>
        <w:rPr>
          <w:sz w:val="24"/>
        </w:rPr>
        <w:t xml:space="preserve"> A very large point file that has a point </w:t>
      </w:r>
      <w:r w:rsidR="008526C1">
        <w:rPr>
          <w:sz w:val="24"/>
        </w:rPr>
        <w:t xml:space="preserve">for every pixel within </w:t>
      </w:r>
      <w:proofErr w:type="gramStart"/>
      <w:r w:rsidR="008526C1">
        <w:rPr>
          <w:sz w:val="24"/>
        </w:rPr>
        <w:t>a distance</w:t>
      </w:r>
      <w:r>
        <w:rPr>
          <w:sz w:val="24"/>
        </w:rPr>
        <w:t xml:space="preserve"> of the</w:t>
      </w:r>
      <w:proofErr w:type="gramEnd"/>
      <w:r>
        <w:rPr>
          <w:sz w:val="24"/>
        </w:rPr>
        <w:t xml:space="preserve"> input streamlines. </w:t>
      </w:r>
      <w:r w:rsidR="00311E92">
        <w:rPr>
          <w:sz w:val="24"/>
        </w:rPr>
        <w:t xml:space="preserve"> </w:t>
      </w:r>
      <w:r w:rsidRPr="005F7B3E">
        <w:rPr>
          <w:sz w:val="24"/>
        </w:rPr>
        <w:t xml:space="preserve">These points have all the data needed to identify active channel </w:t>
      </w:r>
      <w:r w:rsidR="006B6A22" w:rsidRPr="005F7B3E">
        <w:rPr>
          <w:sz w:val="24"/>
        </w:rPr>
        <w:t>attached</w:t>
      </w:r>
      <w:r w:rsidRPr="005F7B3E">
        <w:rPr>
          <w:sz w:val="24"/>
        </w:rPr>
        <w:t xml:space="preserve"> to their attribute table.</w:t>
      </w:r>
      <w:r>
        <w:rPr>
          <w:sz w:val="24"/>
        </w:rPr>
        <w:t xml:space="preserve"> </w:t>
      </w:r>
    </w:p>
    <w:bookmarkEnd w:id="333"/>
    <w:p w14:paraId="2527F551" w14:textId="22D33AC2" w:rsidR="00311E92" w:rsidRDefault="00311E92">
      <w:r>
        <w:br w:type="page"/>
      </w:r>
    </w:p>
    <w:p w14:paraId="08FAF2F5" w14:textId="77777777" w:rsidR="00191165" w:rsidRDefault="006B6A22" w:rsidP="00191165">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lastRenderedPageBreak/>
        <w:t xml:space="preserve">Make Active Channel Polygons </w:t>
      </w:r>
      <w:r w:rsidR="00191165">
        <w:rPr>
          <w:rFonts w:eastAsia="Times New Roman" w:cstheme="minorHAnsi"/>
          <w:b/>
          <w:color w:val="000000"/>
          <w:sz w:val="24"/>
        </w:rPr>
        <w:t>Part 2:</w:t>
      </w:r>
    </w:p>
    <w:p w14:paraId="3B11D9F4" w14:textId="16F36698" w:rsidR="00B07496" w:rsidRDefault="00B07496" w:rsidP="00311E92">
      <w:pPr>
        <w:spacing w:before="100" w:beforeAutospacing="1" w:after="100" w:afterAutospacing="1" w:line="240" w:lineRule="auto"/>
        <w:jc w:val="center"/>
        <w:rPr>
          <w:ins w:id="337" w:author="Ryan Wortmann" w:date="2018-09-26T16:32:00Z"/>
          <w:b/>
          <w:bCs/>
          <w:color w:val="4F81BD" w:themeColor="accent1"/>
        </w:rPr>
      </w:pPr>
      <w:ins w:id="338" w:author="Ryan Wortmann" w:date="2018-09-26T16:32:00Z">
        <w:r w:rsidRPr="00B07496">
          <w:rPr>
            <w:noProof/>
          </w:rPr>
          <w:drawing>
            <wp:inline distT="0" distB="0" distL="0" distR="0" wp14:anchorId="12B38061" wp14:editId="6069240F">
              <wp:extent cx="5943600" cy="293243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2430"/>
                      </a:xfrm>
                      <a:prstGeom prst="rect">
                        <a:avLst/>
                      </a:prstGeom>
                    </pic:spPr>
                  </pic:pic>
                </a:graphicData>
              </a:graphic>
            </wp:inline>
          </w:drawing>
        </w:r>
      </w:ins>
    </w:p>
    <w:p w14:paraId="0CD916C5" w14:textId="0E8262B8" w:rsidR="00311E92" w:rsidRPr="00311E92" w:rsidRDefault="00C4711E" w:rsidP="00311E92">
      <w:pPr>
        <w:spacing w:before="100" w:beforeAutospacing="1" w:after="100" w:afterAutospacing="1" w:line="240" w:lineRule="auto"/>
        <w:jc w:val="center"/>
        <w:rPr>
          <w:rFonts w:eastAsia="Times New Roman" w:cstheme="minorHAnsi"/>
          <w:color w:val="000000"/>
          <w:sz w:val="24"/>
        </w:rPr>
      </w:pPr>
      <w:commentRangeStart w:id="339"/>
      <w:del w:id="340" w:author="Ryan Wortmann" w:date="2018-09-26T16:31:00Z">
        <w:r w:rsidDel="00B07496">
          <w:rPr>
            <w:noProof/>
          </w:rPr>
          <w:drawing>
            <wp:inline distT="0" distB="0" distL="0" distR="0" wp14:anchorId="5F91C976" wp14:editId="2F73F4C8">
              <wp:extent cx="5711869" cy="3474720"/>
              <wp:effectExtent l="19050" t="19050" r="2222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1869" cy="3474720"/>
                      </a:xfrm>
                      <a:prstGeom prst="rect">
                        <a:avLst/>
                      </a:prstGeom>
                      <a:ln>
                        <a:solidFill>
                          <a:schemeClr val="tx1"/>
                        </a:solidFill>
                      </a:ln>
                    </pic:spPr>
                  </pic:pic>
                </a:graphicData>
              </a:graphic>
            </wp:inline>
          </w:drawing>
        </w:r>
      </w:del>
      <w:commentRangeEnd w:id="339"/>
      <w:r w:rsidR="00D56243">
        <w:rPr>
          <w:rStyle w:val="CommentReference"/>
        </w:rPr>
        <w:commentReference w:id="339"/>
      </w:r>
      <w:r w:rsidR="00311E92" w:rsidRPr="00311E92">
        <w:rPr>
          <w:b/>
          <w:bCs/>
          <w:color w:val="4F81BD" w:themeColor="accent1"/>
        </w:rPr>
        <w:t xml:space="preserve">Figure </w:t>
      </w:r>
      <w:r w:rsidR="00601AD6">
        <w:rPr>
          <w:b/>
          <w:bCs/>
          <w:color w:val="4F81BD" w:themeColor="accent1"/>
        </w:rPr>
        <w:t>59</w:t>
      </w:r>
      <w:r w:rsidR="00311E92" w:rsidRPr="00311E92">
        <w:rPr>
          <w:b/>
          <w:bCs/>
          <w:color w:val="4F81BD" w:themeColor="accent1"/>
        </w:rPr>
        <w:t xml:space="preserve">.  </w:t>
      </w:r>
      <w:r w:rsidR="00311E92" w:rsidRPr="00311E92">
        <w:rPr>
          <w:bCs/>
          <w:color w:val="4F81BD" w:themeColor="accent1"/>
        </w:rPr>
        <w:t>Make Active Channel Polygons Part 2 tool</w:t>
      </w:r>
    </w:p>
    <w:p w14:paraId="283300BF" w14:textId="6188EDA7" w:rsidR="007A244E" w:rsidRDefault="007A244E" w:rsidP="007A244E">
      <w:pPr>
        <w:pStyle w:val="Heading3"/>
        <w:spacing w:before="0" w:after="120"/>
        <w:rPr>
          <w:rFonts w:cstheme="minorHAnsi"/>
          <w:sz w:val="24"/>
        </w:rPr>
      </w:pPr>
      <w:r w:rsidRPr="00D9709D">
        <w:rPr>
          <w:rFonts w:cstheme="minorHAnsi"/>
          <w:sz w:val="24"/>
        </w:rPr>
        <w:t xml:space="preserve">Inputs: </w:t>
      </w:r>
    </w:p>
    <w:p w14:paraId="5D12100F" w14:textId="5788474A" w:rsidR="001F228B" w:rsidRPr="00972A8A" w:rsidRDefault="001F228B" w:rsidP="001F228B">
      <w:pPr>
        <w:rPr>
          <w:sz w:val="24"/>
          <w:szCs w:val="24"/>
        </w:rPr>
      </w:pPr>
      <w:r w:rsidRPr="00972A8A">
        <w:rPr>
          <w:i/>
          <w:sz w:val="24"/>
          <w:szCs w:val="24"/>
        </w:rPr>
        <w:t xml:space="preserve">DEM: </w:t>
      </w:r>
      <w:r w:rsidRPr="00972A8A">
        <w:rPr>
          <w:sz w:val="24"/>
          <w:szCs w:val="24"/>
        </w:rPr>
        <w:t>Select the</w:t>
      </w:r>
      <w:r w:rsidR="005A3156" w:rsidRPr="00972A8A">
        <w:rPr>
          <w:sz w:val="24"/>
          <w:szCs w:val="24"/>
        </w:rPr>
        <w:t xml:space="preserve"> same</w:t>
      </w:r>
      <w:r w:rsidRPr="00972A8A">
        <w:rPr>
          <w:sz w:val="24"/>
          <w:szCs w:val="24"/>
        </w:rPr>
        <w:t xml:space="preserve"> </w:t>
      </w:r>
      <w:r w:rsidR="005A3156" w:rsidRPr="00972A8A">
        <w:rPr>
          <w:sz w:val="24"/>
          <w:szCs w:val="24"/>
        </w:rPr>
        <w:t xml:space="preserve">DEM you used for Make Active Channel Polygons Part 1. </w:t>
      </w:r>
    </w:p>
    <w:p w14:paraId="47B065BF" w14:textId="77777777" w:rsidR="007A244E" w:rsidRPr="00847297" w:rsidRDefault="007A244E" w:rsidP="007A244E">
      <w:pPr>
        <w:tabs>
          <w:tab w:val="left" w:pos="9270"/>
        </w:tabs>
        <w:ind w:left="180" w:right="90" w:hanging="180"/>
        <w:rPr>
          <w:rFonts w:cstheme="minorHAnsi"/>
          <w:sz w:val="24"/>
        </w:rPr>
      </w:pPr>
      <w:r>
        <w:rPr>
          <w:rFonts w:cstheme="minorHAnsi"/>
          <w:i/>
          <w:sz w:val="24"/>
        </w:rPr>
        <w:t>DEM</w:t>
      </w:r>
      <w:r w:rsidR="00B10C12">
        <w:rPr>
          <w:rFonts w:cstheme="minorHAnsi"/>
          <w:i/>
          <w:sz w:val="24"/>
        </w:rPr>
        <w:t xml:space="preserve"> </w:t>
      </w:r>
      <w:r>
        <w:rPr>
          <w:rFonts w:cstheme="minorHAnsi"/>
          <w:i/>
          <w:sz w:val="24"/>
        </w:rPr>
        <w:t>points</w:t>
      </w:r>
      <w:r w:rsidRPr="00847297">
        <w:rPr>
          <w:rFonts w:cstheme="minorHAnsi"/>
          <w:i/>
          <w:sz w:val="24"/>
        </w:rPr>
        <w:t>:</w:t>
      </w:r>
      <w:r w:rsidRPr="00847297">
        <w:rPr>
          <w:rFonts w:cstheme="minorHAnsi"/>
          <w:sz w:val="24"/>
        </w:rPr>
        <w:t xml:space="preserve"> </w:t>
      </w:r>
      <w:r>
        <w:rPr>
          <w:rFonts w:cstheme="minorHAnsi"/>
          <w:sz w:val="24"/>
        </w:rPr>
        <w:t xml:space="preserve"> Select the points</w:t>
      </w:r>
      <w:r w:rsidRPr="00847297">
        <w:rPr>
          <w:rFonts w:cstheme="minorHAnsi"/>
          <w:sz w:val="24"/>
        </w:rPr>
        <w:t xml:space="preserve"> outputted by the </w:t>
      </w:r>
      <w:r>
        <w:rPr>
          <w:rFonts w:cstheme="minorHAnsi"/>
          <w:i/>
          <w:sz w:val="24"/>
        </w:rPr>
        <w:t>Make Active Channel Polygons Part 1</w:t>
      </w:r>
      <w:r>
        <w:rPr>
          <w:rFonts w:cstheme="minorHAnsi"/>
          <w:sz w:val="24"/>
        </w:rPr>
        <w:t xml:space="preserve"> tool (“(Naming)_(</w:t>
      </w:r>
      <w:proofErr w:type="spellStart"/>
      <w:r>
        <w:rPr>
          <w:rFonts w:cstheme="minorHAnsi"/>
          <w:sz w:val="24"/>
        </w:rPr>
        <w:t>dempoints_wattr</w:t>
      </w:r>
      <w:proofErr w:type="spellEnd"/>
      <w:r w:rsidRPr="00847297">
        <w:rPr>
          <w:rFonts w:cstheme="minorHAnsi"/>
          <w:sz w:val="24"/>
        </w:rPr>
        <w:t>”).</w:t>
      </w:r>
    </w:p>
    <w:p w14:paraId="553C195E" w14:textId="398DAAD7" w:rsidR="00B10C12" w:rsidRDefault="00B10C12" w:rsidP="00B10C12">
      <w:pPr>
        <w:ind w:left="180" w:hanging="180"/>
        <w:rPr>
          <w:rFonts w:cstheme="minorHAnsi"/>
          <w:sz w:val="24"/>
        </w:rPr>
      </w:pPr>
      <w:r>
        <w:rPr>
          <w:rFonts w:cstheme="minorHAnsi"/>
          <w:i/>
          <w:sz w:val="24"/>
        </w:rPr>
        <w:t>Min by Zone Field</w:t>
      </w:r>
      <w:r w:rsidR="007A244E" w:rsidRPr="00847297">
        <w:rPr>
          <w:rFonts w:cstheme="minorHAnsi"/>
          <w:i/>
          <w:sz w:val="24"/>
        </w:rPr>
        <w:t>:</w:t>
      </w:r>
      <w:r w:rsidR="007A244E" w:rsidRPr="00847297">
        <w:rPr>
          <w:rFonts w:cstheme="minorHAnsi"/>
          <w:sz w:val="24"/>
        </w:rPr>
        <w:t xml:space="preserve"> </w:t>
      </w:r>
      <w:r w:rsidR="007A244E">
        <w:rPr>
          <w:rFonts w:cstheme="minorHAnsi"/>
          <w:sz w:val="24"/>
        </w:rPr>
        <w:t xml:space="preserve"> </w:t>
      </w:r>
      <w:r>
        <w:rPr>
          <w:rFonts w:cstheme="minorHAnsi"/>
          <w:sz w:val="24"/>
        </w:rPr>
        <w:t>Select “(Naming)_</w:t>
      </w:r>
      <w:proofErr w:type="spellStart"/>
      <w:r>
        <w:rPr>
          <w:rFonts w:cstheme="minorHAnsi"/>
          <w:sz w:val="24"/>
        </w:rPr>
        <w:t>min_by_zone</w:t>
      </w:r>
      <w:proofErr w:type="spellEnd"/>
      <w:r>
        <w:rPr>
          <w:rFonts w:cstheme="minorHAnsi"/>
          <w:sz w:val="24"/>
        </w:rPr>
        <w:t xml:space="preserve">” from the </w:t>
      </w:r>
      <w:r w:rsidR="00311E92">
        <w:rPr>
          <w:rFonts w:cstheme="minorHAnsi"/>
          <w:sz w:val="24"/>
        </w:rPr>
        <w:t>drop-down</w:t>
      </w:r>
      <w:r>
        <w:rPr>
          <w:rFonts w:cstheme="minorHAnsi"/>
          <w:sz w:val="24"/>
        </w:rPr>
        <w:t xml:space="preserve"> menu.</w:t>
      </w:r>
    </w:p>
    <w:p w14:paraId="7DA601D6" w14:textId="595849EE" w:rsidR="00B10C12" w:rsidRDefault="00B10C12" w:rsidP="00B10C12">
      <w:pPr>
        <w:ind w:left="180" w:hanging="180"/>
        <w:rPr>
          <w:rFonts w:cstheme="minorHAnsi"/>
          <w:sz w:val="24"/>
        </w:rPr>
      </w:pPr>
      <w:r>
        <w:rPr>
          <w:rFonts w:cstheme="minorHAnsi"/>
          <w:i/>
          <w:sz w:val="24"/>
        </w:rPr>
        <w:t>Stream Order Field:</w:t>
      </w:r>
      <w:r w:rsidR="00311E92">
        <w:rPr>
          <w:rFonts w:cstheme="minorHAnsi"/>
          <w:i/>
          <w:sz w:val="24"/>
        </w:rPr>
        <w:t xml:space="preserve"> </w:t>
      </w:r>
      <w:r>
        <w:rPr>
          <w:rFonts w:cstheme="minorHAnsi"/>
          <w:i/>
          <w:sz w:val="24"/>
        </w:rPr>
        <w:t xml:space="preserve"> </w:t>
      </w:r>
      <w:r>
        <w:rPr>
          <w:rFonts w:cstheme="minorHAnsi"/>
          <w:sz w:val="24"/>
        </w:rPr>
        <w:t>Select “(Naming)_</w:t>
      </w:r>
      <w:proofErr w:type="spellStart"/>
      <w:r>
        <w:rPr>
          <w:rFonts w:cstheme="minorHAnsi"/>
          <w:sz w:val="24"/>
        </w:rPr>
        <w:t>SOraster</w:t>
      </w:r>
      <w:proofErr w:type="spellEnd"/>
      <w:r>
        <w:rPr>
          <w:rFonts w:cstheme="minorHAnsi"/>
          <w:sz w:val="24"/>
        </w:rPr>
        <w:t xml:space="preserve">” from the </w:t>
      </w:r>
      <w:r w:rsidR="00311E92">
        <w:rPr>
          <w:rFonts w:cstheme="minorHAnsi"/>
          <w:sz w:val="24"/>
        </w:rPr>
        <w:t>drop-down</w:t>
      </w:r>
      <w:r>
        <w:rPr>
          <w:rFonts w:cstheme="minorHAnsi"/>
          <w:sz w:val="24"/>
        </w:rPr>
        <w:t xml:space="preserve"> menu.</w:t>
      </w:r>
    </w:p>
    <w:p w14:paraId="64A17503" w14:textId="67A54657" w:rsidR="00B10C12" w:rsidRPr="00B10C12" w:rsidRDefault="00B10C12" w:rsidP="00B10C12">
      <w:pPr>
        <w:ind w:left="180" w:hanging="180"/>
        <w:rPr>
          <w:rFonts w:cstheme="minorHAnsi"/>
          <w:color w:val="FF0000"/>
          <w:sz w:val="24"/>
        </w:rPr>
      </w:pPr>
      <w:r>
        <w:rPr>
          <w:rFonts w:cstheme="minorHAnsi"/>
          <w:i/>
          <w:sz w:val="24"/>
        </w:rPr>
        <w:t xml:space="preserve">Stream Order Elevation Tolerance Fields: </w:t>
      </w:r>
      <w:r w:rsidR="00311E92">
        <w:rPr>
          <w:rFonts w:cstheme="minorHAnsi"/>
          <w:i/>
          <w:sz w:val="24"/>
        </w:rPr>
        <w:t xml:space="preserve"> </w:t>
      </w:r>
      <w:r w:rsidR="00311E92">
        <w:rPr>
          <w:rFonts w:cstheme="minorHAnsi"/>
          <w:sz w:val="24"/>
        </w:rPr>
        <w:t>Leave these</w:t>
      </w:r>
      <w:r>
        <w:rPr>
          <w:rFonts w:cstheme="minorHAnsi"/>
          <w:sz w:val="24"/>
        </w:rPr>
        <w:t xml:space="preserve"> at the default (0.5) on the first run of this tool. </w:t>
      </w:r>
      <w:r w:rsidR="00311E92">
        <w:rPr>
          <w:rFonts w:cstheme="minorHAnsi"/>
          <w:sz w:val="24"/>
        </w:rPr>
        <w:t xml:space="preserve"> </w:t>
      </w:r>
      <w:r>
        <w:rPr>
          <w:rFonts w:cstheme="minorHAnsi"/>
          <w:sz w:val="24"/>
        </w:rPr>
        <w:t xml:space="preserve">These will only get manipulated if the output stream polygons from the first run of the tool were inaccurate and the user is running the tool a second time to fix these inaccuracies. </w:t>
      </w:r>
      <w:r w:rsidRPr="00B10C12">
        <w:rPr>
          <w:rFonts w:cstheme="minorHAnsi"/>
          <w:b/>
          <w:color w:val="FF0000"/>
          <w:sz w:val="24"/>
        </w:rPr>
        <w:t xml:space="preserve">See </w:t>
      </w:r>
      <w:r w:rsidRPr="00B10C12">
        <w:rPr>
          <w:rFonts w:cstheme="minorHAnsi"/>
          <w:b/>
          <w:color w:val="FF0000"/>
          <w:sz w:val="24"/>
          <w:u w:val="single"/>
        </w:rPr>
        <w:t>Active Channel Polygon Quality Checking</w:t>
      </w:r>
      <w:r w:rsidRPr="00B10C12">
        <w:rPr>
          <w:rFonts w:cstheme="minorHAnsi"/>
          <w:b/>
          <w:color w:val="FF0000"/>
          <w:sz w:val="24"/>
        </w:rPr>
        <w:t xml:space="preserve"> </w:t>
      </w:r>
      <w:r w:rsidR="00311E92">
        <w:rPr>
          <w:rFonts w:cstheme="minorHAnsi"/>
          <w:b/>
          <w:color w:val="FF0000"/>
          <w:sz w:val="24"/>
        </w:rPr>
        <w:t xml:space="preserve">on the following pages </w:t>
      </w:r>
      <w:r w:rsidRPr="00B10C12">
        <w:rPr>
          <w:rFonts w:cstheme="minorHAnsi"/>
          <w:b/>
          <w:color w:val="FF0000"/>
          <w:sz w:val="24"/>
        </w:rPr>
        <w:t>for more details.</w:t>
      </w:r>
    </w:p>
    <w:p w14:paraId="2112E11D" w14:textId="77777777" w:rsidR="00B10C12" w:rsidRPr="007E5F4B" w:rsidRDefault="00B10C12" w:rsidP="00B10C12">
      <w:pPr>
        <w:spacing w:after="120"/>
        <w:ind w:left="187" w:hanging="187"/>
        <w:rPr>
          <w:sz w:val="24"/>
        </w:rPr>
      </w:pPr>
      <w:r w:rsidRPr="0027127E">
        <w:rPr>
          <w:i/>
          <w:sz w:val="24"/>
        </w:rPr>
        <w:t>Output GDB:</w:t>
      </w:r>
      <w:r w:rsidRPr="007E5F4B">
        <w:rPr>
          <w:sz w:val="24"/>
        </w:rPr>
        <w:t xml:space="preserve"> </w:t>
      </w:r>
      <w:r>
        <w:rPr>
          <w:sz w:val="24"/>
        </w:rPr>
        <w:t xml:space="preserve"> </w:t>
      </w:r>
      <w:r w:rsidRPr="007E5F4B">
        <w:rPr>
          <w:sz w:val="24"/>
        </w:rPr>
        <w:t>Input a geodatabase to which the output data will be saved.</w:t>
      </w:r>
    </w:p>
    <w:p w14:paraId="6C52D406" w14:textId="6FDF31F1" w:rsidR="00B10C12" w:rsidRDefault="00B10C12" w:rsidP="00B10C12">
      <w:pPr>
        <w:ind w:left="180" w:hanging="180"/>
        <w:rPr>
          <w:sz w:val="24"/>
        </w:rPr>
      </w:pPr>
      <w:r w:rsidRPr="0027127E">
        <w:rPr>
          <w:i/>
          <w:sz w:val="24"/>
        </w:rPr>
        <w:t>Naming:</w:t>
      </w:r>
      <w:r w:rsidRPr="007E5F4B">
        <w:rPr>
          <w:sz w:val="24"/>
        </w:rPr>
        <w:t xml:space="preserve"> </w:t>
      </w:r>
      <w:r>
        <w:rPr>
          <w:sz w:val="24"/>
        </w:rPr>
        <w:t xml:space="preserve"> </w:t>
      </w:r>
      <w:r w:rsidRPr="007E5F4B">
        <w:rPr>
          <w:sz w:val="24"/>
        </w:rPr>
        <w:t>This input acts as</w:t>
      </w:r>
      <w:r>
        <w:rPr>
          <w:sz w:val="24"/>
        </w:rPr>
        <w:t xml:space="preserve"> prefix for the names of all</w:t>
      </w:r>
      <w:r w:rsidRPr="007E5F4B">
        <w:rPr>
          <w:sz w:val="24"/>
        </w:rPr>
        <w:t xml:space="preserve"> output files. </w:t>
      </w:r>
      <w:r w:rsidR="00311E92">
        <w:rPr>
          <w:sz w:val="24"/>
        </w:rPr>
        <w:t xml:space="preserve"> </w:t>
      </w:r>
      <w:r>
        <w:rPr>
          <w:sz w:val="24"/>
        </w:rPr>
        <w:t>Its</w:t>
      </w:r>
      <w:r w:rsidRPr="007E5F4B">
        <w:rPr>
          <w:sz w:val="24"/>
        </w:rPr>
        <w:t xml:space="preserve"> purpose </w:t>
      </w:r>
      <w:r>
        <w:rPr>
          <w:sz w:val="24"/>
        </w:rPr>
        <w:t>is</w:t>
      </w:r>
      <w:r w:rsidRPr="007E5F4B">
        <w:rPr>
          <w:sz w:val="24"/>
        </w:rPr>
        <w:t xml:space="preserve"> to keep the data organized and make it easy to tell what </w:t>
      </w:r>
      <w:proofErr w:type="gramStart"/>
      <w:r w:rsidRPr="007E5F4B">
        <w:rPr>
          <w:sz w:val="24"/>
        </w:rPr>
        <w:t>is what</w:t>
      </w:r>
      <w:proofErr w:type="gramEnd"/>
      <w:r w:rsidRPr="007E5F4B">
        <w:rPr>
          <w:sz w:val="24"/>
        </w:rPr>
        <w:t xml:space="preserve">, along with saving the user the hassle of </w:t>
      </w:r>
      <w:r>
        <w:rPr>
          <w:sz w:val="24"/>
        </w:rPr>
        <w:t xml:space="preserve">manually </w:t>
      </w:r>
      <w:r w:rsidRPr="007E5F4B">
        <w:rPr>
          <w:sz w:val="24"/>
        </w:rPr>
        <w:t>naming</w:t>
      </w:r>
      <w:r>
        <w:rPr>
          <w:sz w:val="24"/>
        </w:rPr>
        <w:t xml:space="preserve"> multiple outputs</w:t>
      </w:r>
      <w:r w:rsidRPr="007E5F4B">
        <w:rPr>
          <w:sz w:val="24"/>
        </w:rPr>
        <w:t>.</w:t>
      </w:r>
    </w:p>
    <w:p w14:paraId="409CD6C0" w14:textId="6B2834D1" w:rsidR="00A9441A" w:rsidRPr="007E5F4B" w:rsidRDefault="00A9441A" w:rsidP="00A9441A">
      <w:pPr>
        <w:spacing w:after="120"/>
        <w:rPr>
          <w:rFonts w:asciiTheme="majorHAnsi" w:eastAsiaTheme="majorEastAsia" w:hAnsiTheme="majorHAnsi" w:cstheme="majorBidi"/>
          <w:b/>
          <w:bCs/>
          <w:color w:val="4F81BD" w:themeColor="accent1"/>
          <w:sz w:val="24"/>
        </w:rPr>
      </w:pPr>
      <w:r w:rsidRPr="007E5F4B">
        <w:rPr>
          <w:rFonts w:asciiTheme="majorHAnsi" w:eastAsiaTheme="majorEastAsia" w:hAnsiTheme="majorHAnsi" w:cstheme="majorBidi"/>
          <w:b/>
          <w:bCs/>
          <w:color w:val="4F81BD" w:themeColor="accent1"/>
          <w:sz w:val="24"/>
        </w:rPr>
        <w:t>Outputs:</w:t>
      </w:r>
    </w:p>
    <w:p w14:paraId="5BE7653B" w14:textId="569EAEAD" w:rsidR="00A9441A" w:rsidRPr="009934E5" w:rsidRDefault="00A9441A" w:rsidP="00A9441A">
      <w:pPr>
        <w:pStyle w:val="ListParagraph"/>
        <w:keepNext/>
        <w:numPr>
          <w:ilvl w:val="0"/>
          <w:numId w:val="5"/>
        </w:numPr>
        <w:ind w:left="540" w:hanging="180"/>
      </w:pPr>
      <w:commentRangeStart w:id="341"/>
      <w:r w:rsidRPr="0027127E">
        <w:rPr>
          <w:sz w:val="24"/>
        </w:rPr>
        <w:lastRenderedPageBreak/>
        <w:t>“(Naming)_</w:t>
      </w:r>
      <w:proofErr w:type="spellStart"/>
      <w:r w:rsidRPr="0027127E">
        <w:rPr>
          <w:sz w:val="24"/>
        </w:rPr>
        <w:t>A</w:t>
      </w:r>
      <w:ins w:id="342" w:author="Ryan Wortmann" w:date="2018-09-26T15:42:00Z">
        <w:r w:rsidR="003C60DF">
          <w:rPr>
            <w:sz w:val="24"/>
          </w:rPr>
          <w:t>ctive_Channel</w:t>
        </w:r>
      </w:ins>
      <w:del w:id="343" w:author="Ryan Wortmann" w:date="2018-09-26T15:42:00Z">
        <w:r w:rsidRPr="0027127E" w:rsidDel="003C60DF">
          <w:rPr>
            <w:sz w:val="24"/>
          </w:rPr>
          <w:delText>C</w:delText>
        </w:r>
      </w:del>
      <w:r w:rsidRPr="0027127E">
        <w:rPr>
          <w:sz w:val="24"/>
        </w:rPr>
        <w:t>_polys_draft</w:t>
      </w:r>
      <w:proofErr w:type="spellEnd"/>
      <w:r w:rsidRPr="0027127E">
        <w:rPr>
          <w:sz w:val="24"/>
        </w:rPr>
        <w:t>”</w:t>
      </w:r>
      <w:commentRangeEnd w:id="341"/>
      <w:r w:rsidR="00D56243">
        <w:rPr>
          <w:rStyle w:val="CommentReference"/>
        </w:rPr>
        <w:commentReference w:id="341"/>
      </w:r>
      <w:r w:rsidRPr="0027127E">
        <w:rPr>
          <w:sz w:val="24"/>
        </w:rPr>
        <w:t>-</w:t>
      </w:r>
      <w:r>
        <w:rPr>
          <w:sz w:val="24"/>
        </w:rPr>
        <w:t xml:space="preserve"> </w:t>
      </w:r>
      <w:r w:rsidRPr="0027127E">
        <w:rPr>
          <w:sz w:val="24"/>
        </w:rPr>
        <w:t xml:space="preserve">Polygons representing the active channel of each stream segment. </w:t>
      </w:r>
      <w:r>
        <w:rPr>
          <w:sz w:val="24"/>
        </w:rPr>
        <w:t xml:space="preserve"> </w:t>
      </w:r>
      <w:r w:rsidRPr="0027127E">
        <w:rPr>
          <w:sz w:val="24"/>
        </w:rPr>
        <w:t xml:space="preserve">These are not the final active channel polygons. </w:t>
      </w:r>
      <w:r>
        <w:rPr>
          <w:sz w:val="24"/>
        </w:rPr>
        <w:t xml:space="preserve"> </w:t>
      </w:r>
      <w:r w:rsidR="00536DCD">
        <w:rPr>
          <w:sz w:val="24"/>
        </w:rPr>
        <w:t>These polygons will be cleansed</w:t>
      </w:r>
      <w:r w:rsidRPr="0027127E">
        <w:rPr>
          <w:sz w:val="24"/>
        </w:rPr>
        <w:t xml:space="preserve"> of some over </w:t>
      </w:r>
      <w:r>
        <w:rPr>
          <w:sz w:val="24"/>
        </w:rPr>
        <w:t>extractions later with</w:t>
      </w:r>
      <w:r w:rsidRPr="0027127E">
        <w:rPr>
          <w:sz w:val="24"/>
        </w:rPr>
        <w:t xml:space="preserve"> the </w:t>
      </w:r>
      <w:r w:rsidRPr="00056201">
        <w:rPr>
          <w:i/>
          <w:sz w:val="24"/>
        </w:rPr>
        <w:t xml:space="preserve">Make </w:t>
      </w:r>
      <w:proofErr w:type="spellStart"/>
      <w:r w:rsidRPr="00056201">
        <w:rPr>
          <w:i/>
          <w:sz w:val="24"/>
        </w:rPr>
        <w:t>Bankfull</w:t>
      </w:r>
      <w:proofErr w:type="spellEnd"/>
      <w:r w:rsidRPr="00056201">
        <w:rPr>
          <w:i/>
          <w:sz w:val="24"/>
        </w:rPr>
        <w:t xml:space="preserve"> Polygons</w:t>
      </w:r>
      <w:r w:rsidRPr="0027127E">
        <w:rPr>
          <w:sz w:val="24"/>
        </w:rPr>
        <w:t xml:space="preserve"> tool.</w:t>
      </w:r>
      <w:r w:rsidR="009934E5">
        <w:rPr>
          <w:sz w:val="24"/>
        </w:rPr>
        <w:t xml:space="preserve">  </w:t>
      </w:r>
      <w:r w:rsidR="009934E5">
        <w:rPr>
          <w:sz w:val="24"/>
        </w:rPr>
        <w:br/>
      </w:r>
      <w:r w:rsidR="00536DCD" w:rsidRPr="00536DCD">
        <w:rPr>
          <w:b/>
          <w:color w:val="FF0000"/>
          <w:sz w:val="24"/>
        </w:rPr>
        <w:t xml:space="preserve">Be sure to quality check this output. </w:t>
      </w:r>
      <w:r w:rsidR="009934E5">
        <w:rPr>
          <w:b/>
          <w:color w:val="FF0000"/>
          <w:sz w:val="24"/>
        </w:rPr>
        <w:t xml:space="preserve"> </w:t>
      </w:r>
      <w:r w:rsidR="00536DCD" w:rsidRPr="00536DCD">
        <w:rPr>
          <w:b/>
          <w:color w:val="FF0000"/>
          <w:sz w:val="24"/>
        </w:rPr>
        <w:t>See Active Channel Polygon Quality Checking below for more details.</w:t>
      </w:r>
    </w:p>
    <w:p w14:paraId="46F88422" w14:textId="063E6256" w:rsidR="009934E5" w:rsidRPr="00A9441A" w:rsidRDefault="009934E5" w:rsidP="009934E5">
      <w:pPr>
        <w:pStyle w:val="ListParagraph"/>
        <w:keepNext/>
        <w:ind w:left="540"/>
      </w:pPr>
    </w:p>
    <w:p w14:paraId="57236E56" w14:textId="37947385" w:rsidR="00C4711E" w:rsidRDefault="00B10C12" w:rsidP="00191165">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t>Active Channel Polygon Quality Checking:</w:t>
      </w:r>
    </w:p>
    <w:p w14:paraId="054CB449" w14:textId="7A85A9BF" w:rsidR="00D41E11" w:rsidRDefault="00191165" w:rsidP="00191165">
      <w:pPr>
        <w:spacing w:before="100" w:beforeAutospacing="1" w:after="100" w:afterAutospacing="1" w:line="240" w:lineRule="auto"/>
        <w:rPr>
          <w:rFonts w:eastAsia="Times New Roman" w:cstheme="minorHAnsi"/>
          <w:color w:val="000000"/>
          <w:sz w:val="24"/>
        </w:rPr>
      </w:pPr>
      <w:r w:rsidRPr="009934E5">
        <w:rPr>
          <w:rFonts w:eastAsia="Times New Roman" w:cstheme="minorHAnsi"/>
          <w:i/>
          <w:color w:val="000000"/>
          <w:sz w:val="24"/>
        </w:rPr>
        <w:t>Part 2</w:t>
      </w:r>
      <w:r>
        <w:rPr>
          <w:rFonts w:eastAsia="Times New Roman" w:cstheme="minorHAnsi"/>
          <w:color w:val="000000"/>
          <w:sz w:val="24"/>
        </w:rPr>
        <w:t xml:space="preserve"> requires some quality </w:t>
      </w:r>
      <w:r w:rsidR="00EE7592">
        <w:rPr>
          <w:rFonts w:eastAsia="Times New Roman" w:cstheme="minorHAnsi"/>
          <w:color w:val="000000"/>
          <w:sz w:val="24"/>
        </w:rPr>
        <w:t xml:space="preserve">checking </w:t>
      </w:r>
      <w:r>
        <w:rPr>
          <w:rFonts w:eastAsia="Times New Roman" w:cstheme="minorHAnsi"/>
          <w:color w:val="000000"/>
          <w:sz w:val="24"/>
        </w:rPr>
        <w:t>from the user</w:t>
      </w:r>
      <w:r w:rsidR="002846F6">
        <w:rPr>
          <w:rFonts w:eastAsia="Times New Roman" w:cstheme="minorHAnsi"/>
          <w:color w:val="000000"/>
          <w:sz w:val="24"/>
        </w:rPr>
        <w:t xml:space="preserve"> </w:t>
      </w:r>
      <w:r w:rsidR="009934E5">
        <w:rPr>
          <w:rFonts w:eastAsia="Times New Roman" w:cstheme="minorHAnsi"/>
          <w:color w:val="000000"/>
          <w:sz w:val="24"/>
        </w:rPr>
        <w:t>to assess the appropriateness of the</w:t>
      </w:r>
      <w:r w:rsidR="002846F6">
        <w:rPr>
          <w:rFonts w:eastAsia="Times New Roman" w:cstheme="minorHAnsi"/>
          <w:color w:val="000000"/>
          <w:sz w:val="24"/>
        </w:rPr>
        <w:t xml:space="preserve"> </w:t>
      </w:r>
      <w:r w:rsidR="00A9441A">
        <w:rPr>
          <w:rFonts w:eastAsia="Times New Roman" w:cstheme="minorHAnsi"/>
          <w:color w:val="000000"/>
          <w:sz w:val="24"/>
        </w:rPr>
        <w:t xml:space="preserve">Stream Order </w:t>
      </w:r>
      <w:r w:rsidR="002846F6">
        <w:rPr>
          <w:rFonts w:eastAsia="Times New Roman" w:cstheme="minorHAnsi"/>
          <w:color w:val="000000"/>
          <w:sz w:val="24"/>
        </w:rPr>
        <w:t>Elevation Tolerance parameter</w:t>
      </w:r>
      <w:r w:rsidR="00C4711E">
        <w:rPr>
          <w:rFonts w:eastAsia="Times New Roman" w:cstheme="minorHAnsi"/>
          <w:color w:val="000000"/>
          <w:sz w:val="24"/>
        </w:rPr>
        <w:t>s</w:t>
      </w:r>
      <w:r w:rsidR="00FE3E48">
        <w:rPr>
          <w:rFonts w:eastAsia="Times New Roman" w:cstheme="minorHAnsi"/>
          <w:color w:val="000000"/>
          <w:sz w:val="24"/>
        </w:rPr>
        <w:t xml:space="preserve">. </w:t>
      </w:r>
      <w:r w:rsidR="009934E5">
        <w:rPr>
          <w:rFonts w:eastAsia="Times New Roman" w:cstheme="minorHAnsi"/>
          <w:color w:val="000000"/>
          <w:sz w:val="24"/>
        </w:rPr>
        <w:t xml:space="preserve"> </w:t>
      </w:r>
      <w:r w:rsidR="00FE3E48">
        <w:rPr>
          <w:rFonts w:eastAsia="Times New Roman" w:cstheme="minorHAnsi"/>
          <w:color w:val="000000"/>
          <w:sz w:val="24"/>
        </w:rPr>
        <w:t>The def</w:t>
      </w:r>
      <w:r w:rsidR="00A9441A">
        <w:rPr>
          <w:rFonts w:eastAsia="Times New Roman" w:cstheme="minorHAnsi"/>
          <w:color w:val="000000"/>
          <w:sz w:val="24"/>
        </w:rPr>
        <w:t>ault for each stream order rank</w:t>
      </w:r>
      <w:r w:rsidR="00FE3E48">
        <w:rPr>
          <w:rFonts w:eastAsia="Times New Roman" w:cstheme="minorHAnsi"/>
          <w:color w:val="000000"/>
          <w:sz w:val="24"/>
        </w:rPr>
        <w:t xml:space="preserve"> is </w:t>
      </w:r>
      <w:r w:rsidR="00A9441A">
        <w:rPr>
          <w:rFonts w:eastAsia="Times New Roman" w:cstheme="minorHAnsi"/>
          <w:color w:val="000000"/>
          <w:sz w:val="24"/>
        </w:rPr>
        <w:t xml:space="preserve">0.5 meters. </w:t>
      </w:r>
      <w:r w:rsidR="009934E5">
        <w:rPr>
          <w:rFonts w:eastAsia="Times New Roman" w:cstheme="minorHAnsi"/>
          <w:color w:val="000000"/>
          <w:sz w:val="24"/>
        </w:rPr>
        <w:t xml:space="preserve"> </w:t>
      </w:r>
      <w:r w:rsidR="00A9441A">
        <w:rPr>
          <w:rFonts w:eastAsia="Times New Roman" w:cstheme="minorHAnsi"/>
          <w:color w:val="000000"/>
          <w:sz w:val="24"/>
        </w:rPr>
        <w:t>Try these default</w:t>
      </w:r>
      <w:r w:rsidR="002846F6">
        <w:rPr>
          <w:rFonts w:eastAsia="Times New Roman" w:cstheme="minorHAnsi"/>
          <w:color w:val="000000"/>
          <w:sz w:val="24"/>
        </w:rPr>
        <w:t xml:space="preserve"> value</w:t>
      </w:r>
      <w:r w:rsidR="00A9441A">
        <w:rPr>
          <w:rFonts w:eastAsia="Times New Roman" w:cstheme="minorHAnsi"/>
          <w:color w:val="000000"/>
          <w:sz w:val="24"/>
        </w:rPr>
        <w:t xml:space="preserve">s in the first run of </w:t>
      </w:r>
      <w:r w:rsidR="00A9441A" w:rsidRPr="009934E5">
        <w:rPr>
          <w:rFonts w:eastAsia="Times New Roman" w:cstheme="minorHAnsi"/>
          <w:i/>
          <w:color w:val="000000"/>
          <w:sz w:val="24"/>
        </w:rPr>
        <w:t>Make Active Channel Polygons Part 2</w:t>
      </w:r>
      <w:r w:rsidR="002846F6">
        <w:rPr>
          <w:rFonts w:eastAsia="Times New Roman" w:cstheme="minorHAnsi"/>
          <w:color w:val="000000"/>
          <w:sz w:val="24"/>
        </w:rPr>
        <w:t xml:space="preserve"> </w:t>
      </w:r>
      <w:r w:rsidR="009934E5">
        <w:rPr>
          <w:rFonts w:eastAsia="Times New Roman" w:cstheme="minorHAnsi"/>
          <w:color w:val="000000"/>
          <w:sz w:val="24"/>
        </w:rPr>
        <w:t xml:space="preserve">and then construct a </w:t>
      </w:r>
      <w:proofErr w:type="spellStart"/>
      <w:r w:rsidR="009934E5">
        <w:rPr>
          <w:rFonts w:eastAsia="Times New Roman" w:cstheme="minorHAnsi"/>
          <w:color w:val="000000"/>
          <w:sz w:val="24"/>
        </w:rPr>
        <w:t>H</w:t>
      </w:r>
      <w:r w:rsidR="002846F6">
        <w:rPr>
          <w:rFonts w:eastAsia="Times New Roman" w:cstheme="minorHAnsi"/>
          <w:color w:val="000000"/>
          <w:sz w:val="24"/>
        </w:rPr>
        <w:t>illshade</w:t>
      </w:r>
      <w:proofErr w:type="spellEnd"/>
      <w:r w:rsidR="002846F6">
        <w:rPr>
          <w:rFonts w:eastAsia="Times New Roman" w:cstheme="minorHAnsi"/>
          <w:color w:val="000000"/>
          <w:sz w:val="24"/>
        </w:rPr>
        <w:t xml:space="preserve"> raster</w:t>
      </w:r>
      <w:r w:rsidR="009934E5">
        <w:rPr>
          <w:rFonts w:eastAsia="Times New Roman" w:cstheme="minorHAnsi"/>
          <w:color w:val="000000"/>
          <w:sz w:val="24"/>
        </w:rPr>
        <w:t xml:space="preserve"> (do this by running the </w:t>
      </w:r>
      <w:hyperlink w:anchor="_Hillshade" w:history="1">
        <w:proofErr w:type="spellStart"/>
        <w:r w:rsidR="009934E5" w:rsidRPr="00C53DF3">
          <w:rPr>
            <w:rStyle w:val="Hyperlink"/>
            <w:rFonts w:eastAsia="Times New Roman" w:cstheme="minorHAnsi"/>
            <w:sz w:val="24"/>
          </w:rPr>
          <w:t>H</w:t>
        </w:r>
        <w:r w:rsidR="00A9441A" w:rsidRPr="00C53DF3">
          <w:rPr>
            <w:rStyle w:val="Hyperlink"/>
            <w:rFonts w:eastAsia="Times New Roman" w:cstheme="minorHAnsi"/>
            <w:sz w:val="24"/>
          </w:rPr>
          <w:t>illshade</w:t>
        </w:r>
        <w:proofErr w:type="spellEnd"/>
        <w:r w:rsidR="00A9441A" w:rsidRPr="00C53DF3">
          <w:rPr>
            <w:rStyle w:val="Hyperlink"/>
            <w:rFonts w:eastAsia="Times New Roman" w:cstheme="minorHAnsi"/>
            <w:sz w:val="24"/>
          </w:rPr>
          <w:t xml:space="preserve"> tool</w:t>
        </w:r>
      </w:hyperlink>
      <w:r w:rsidR="00A9441A">
        <w:rPr>
          <w:rFonts w:eastAsia="Times New Roman" w:cstheme="minorHAnsi"/>
          <w:color w:val="000000"/>
          <w:sz w:val="24"/>
        </w:rPr>
        <w:t xml:space="preserve"> on the input DEM)</w:t>
      </w:r>
      <w:r w:rsidR="002846F6">
        <w:rPr>
          <w:rFonts w:eastAsia="Times New Roman" w:cstheme="minorHAnsi"/>
          <w:color w:val="000000"/>
          <w:sz w:val="24"/>
        </w:rPr>
        <w:t xml:space="preserve"> to help verify the quality of your results. </w:t>
      </w:r>
    </w:p>
    <w:p w14:paraId="6AACFC3B" w14:textId="2B34E0DE" w:rsidR="00D41E11" w:rsidRDefault="00C70E00" w:rsidP="00191165">
      <w:pPr>
        <w:spacing w:before="100" w:beforeAutospacing="1" w:after="100" w:afterAutospacing="1" w:line="240" w:lineRule="auto"/>
        <w:rPr>
          <w:rFonts w:eastAsia="Times New Roman" w:cstheme="minorHAnsi"/>
          <w:color w:val="000000"/>
          <w:sz w:val="24"/>
        </w:rPr>
      </w:pPr>
      <w:r>
        <w:rPr>
          <w:rFonts w:eastAsia="Times New Roman" w:cstheme="minorHAnsi"/>
          <w:color w:val="000000"/>
          <w:sz w:val="24"/>
        </w:rPr>
        <w:t>Below are some</w:t>
      </w:r>
      <w:r w:rsidR="002C6C03">
        <w:rPr>
          <w:rFonts w:eastAsia="Times New Roman" w:cstheme="minorHAnsi"/>
          <w:color w:val="000000"/>
          <w:sz w:val="24"/>
        </w:rPr>
        <w:t xml:space="preserve"> </w:t>
      </w:r>
      <w:r w:rsidR="002C6C03" w:rsidRPr="002C6C03">
        <w:rPr>
          <w:rFonts w:eastAsia="Times New Roman" w:cstheme="minorHAnsi"/>
          <w:color w:val="000000"/>
          <w:sz w:val="24"/>
        </w:rPr>
        <w:t>example</w:t>
      </w:r>
      <w:r w:rsidR="002C6C03">
        <w:rPr>
          <w:rFonts w:eastAsia="Times New Roman" w:cstheme="minorHAnsi"/>
          <w:color w:val="000000"/>
          <w:sz w:val="24"/>
        </w:rPr>
        <w:t xml:space="preserve">s </w:t>
      </w:r>
      <w:r w:rsidR="00A9441A">
        <w:rPr>
          <w:rFonts w:eastAsia="Times New Roman" w:cstheme="minorHAnsi"/>
          <w:color w:val="000000"/>
          <w:sz w:val="24"/>
        </w:rPr>
        <w:t xml:space="preserve">of </w:t>
      </w:r>
      <w:r w:rsidR="002C6C03">
        <w:rPr>
          <w:rFonts w:eastAsia="Times New Roman" w:cstheme="minorHAnsi"/>
          <w:color w:val="000000"/>
          <w:sz w:val="24"/>
        </w:rPr>
        <w:t>what the output polygons will look like when</w:t>
      </w:r>
      <w:r w:rsidR="002C6C03" w:rsidRPr="002C6C03">
        <w:rPr>
          <w:rFonts w:eastAsia="Times New Roman" w:cstheme="minorHAnsi"/>
          <w:color w:val="000000"/>
          <w:sz w:val="24"/>
        </w:rPr>
        <w:t xml:space="preserve"> a suitable elevation tolerance for the input area</w:t>
      </w:r>
      <w:r w:rsidR="002C6C03">
        <w:rPr>
          <w:rFonts w:eastAsia="Times New Roman" w:cstheme="minorHAnsi"/>
          <w:color w:val="000000"/>
          <w:sz w:val="24"/>
        </w:rPr>
        <w:t xml:space="preserve"> is used</w:t>
      </w:r>
      <w:r w:rsidR="00A9441A">
        <w:rPr>
          <w:rFonts w:eastAsia="Times New Roman" w:cstheme="minorHAnsi"/>
          <w:color w:val="000000"/>
          <w:sz w:val="24"/>
        </w:rPr>
        <w:t xml:space="preserve">. </w:t>
      </w:r>
      <w:r w:rsidR="009934E5">
        <w:rPr>
          <w:rFonts w:eastAsia="Times New Roman" w:cstheme="minorHAnsi"/>
          <w:color w:val="000000"/>
          <w:sz w:val="24"/>
        </w:rPr>
        <w:t xml:space="preserve"> </w:t>
      </w:r>
      <w:r w:rsidR="00A9441A">
        <w:rPr>
          <w:rFonts w:eastAsia="Times New Roman" w:cstheme="minorHAnsi"/>
          <w:color w:val="000000"/>
          <w:sz w:val="24"/>
        </w:rPr>
        <w:t>Notice how the</w:t>
      </w:r>
      <w:r w:rsidR="002C6C03" w:rsidRPr="002C6C03">
        <w:rPr>
          <w:rFonts w:eastAsia="Times New Roman" w:cstheme="minorHAnsi"/>
          <w:color w:val="000000"/>
          <w:sz w:val="24"/>
        </w:rPr>
        <w:t xml:space="preserve"> polygons </w:t>
      </w:r>
      <w:r w:rsidR="009934E5">
        <w:rPr>
          <w:rFonts w:eastAsia="Times New Roman" w:cstheme="minorHAnsi"/>
          <w:color w:val="000000"/>
          <w:sz w:val="24"/>
        </w:rPr>
        <w:t xml:space="preserve">are mostly continuous </w:t>
      </w:r>
      <w:r w:rsidR="002C6C03" w:rsidRPr="002C6C03">
        <w:rPr>
          <w:rFonts w:eastAsia="Times New Roman" w:cstheme="minorHAnsi"/>
          <w:color w:val="000000"/>
          <w:sz w:val="24"/>
        </w:rPr>
        <w:t xml:space="preserve">and </w:t>
      </w:r>
      <w:r w:rsidR="009934E5">
        <w:rPr>
          <w:rFonts w:eastAsia="Times New Roman" w:cstheme="minorHAnsi"/>
          <w:color w:val="000000"/>
          <w:sz w:val="24"/>
        </w:rPr>
        <w:t xml:space="preserve">that </w:t>
      </w:r>
      <w:r w:rsidR="002C6C03" w:rsidRPr="002C6C03">
        <w:rPr>
          <w:rFonts w:eastAsia="Times New Roman" w:cstheme="minorHAnsi"/>
          <w:color w:val="000000"/>
          <w:sz w:val="24"/>
        </w:rPr>
        <w:t xml:space="preserve">the stream </w:t>
      </w:r>
      <w:r w:rsidR="009934E5">
        <w:rPr>
          <w:rFonts w:eastAsia="Times New Roman" w:cstheme="minorHAnsi"/>
          <w:color w:val="000000"/>
          <w:sz w:val="24"/>
        </w:rPr>
        <w:t>does not</w:t>
      </w:r>
      <w:r w:rsidR="00A9441A">
        <w:rPr>
          <w:rFonts w:eastAsia="Times New Roman" w:cstheme="minorHAnsi"/>
          <w:color w:val="000000"/>
          <w:sz w:val="24"/>
        </w:rPr>
        <w:t xml:space="preserve"> bleed out onto the banks.</w:t>
      </w:r>
      <w:r w:rsidR="009934E5" w:rsidRPr="009934E5">
        <w:rPr>
          <w:rFonts w:eastAsia="Times New Roman" w:cstheme="minorHAnsi"/>
          <w:color w:val="000000"/>
          <w:sz w:val="24"/>
        </w:rPr>
        <w:t xml:space="preserve"> </w:t>
      </w:r>
      <w:r w:rsidR="009934E5">
        <w:rPr>
          <w:rFonts w:eastAsia="Times New Roman" w:cstheme="minorHAnsi"/>
          <w:color w:val="000000"/>
          <w:sz w:val="24"/>
        </w:rPr>
        <w:t xml:space="preserve"> Unfortunately, in some geographies you will not</w:t>
      </w:r>
      <w:r w:rsidR="009934E5" w:rsidRPr="002C6C03">
        <w:rPr>
          <w:rFonts w:eastAsia="Times New Roman" w:cstheme="minorHAnsi"/>
          <w:color w:val="000000"/>
          <w:sz w:val="24"/>
        </w:rPr>
        <w:t xml:space="preserve"> be able to create a </w:t>
      </w:r>
      <w:r w:rsidR="009934E5">
        <w:rPr>
          <w:rFonts w:eastAsia="Times New Roman" w:cstheme="minorHAnsi"/>
          <w:color w:val="000000"/>
          <w:sz w:val="24"/>
        </w:rPr>
        <w:t>completely</w:t>
      </w:r>
      <w:r w:rsidR="009934E5" w:rsidRPr="002C6C03">
        <w:rPr>
          <w:rFonts w:eastAsia="Times New Roman" w:cstheme="minorHAnsi"/>
          <w:color w:val="000000"/>
          <w:sz w:val="24"/>
        </w:rPr>
        <w:t xml:space="preserve"> gapless output without streams bleeding out</w:t>
      </w:r>
      <w:r w:rsidR="009934E5">
        <w:rPr>
          <w:rFonts w:eastAsia="Times New Roman" w:cstheme="minorHAnsi"/>
          <w:color w:val="000000"/>
          <w:sz w:val="24"/>
        </w:rPr>
        <w:t xml:space="preserve"> beyond the banks.</w:t>
      </w:r>
    </w:p>
    <w:p w14:paraId="27A92642" w14:textId="275C93E2" w:rsidR="00D41E11" w:rsidRDefault="00C70E00" w:rsidP="00C70E00">
      <w:pPr>
        <w:spacing w:before="100" w:beforeAutospacing="1" w:after="0" w:line="240" w:lineRule="auto"/>
        <w:ind w:left="-270" w:right="-900"/>
        <w:rPr>
          <w:rFonts w:eastAsia="Times New Roman" w:cstheme="minorHAnsi"/>
          <w:color w:val="000000"/>
          <w:sz w:val="24"/>
        </w:rPr>
      </w:pPr>
      <w:r w:rsidRPr="002C6C03">
        <w:rPr>
          <w:noProof/>
        </w:rPr>
        <w:drawing>
          <wp:anchor distT="0" distB="0" distL="114300" distR="114300" simplePos="0" relativeHeight="251662336" behindDoc="0" locked="0" layoutInCell="1" allowOverlap="1" wp14:anchorId="1E3A2540" wp14:editId="614B7AFB">
            <wp:simplePos x="0" y="0"/>
            <wp:positionH relativeFrom="column">
              <wp:posOffset>1743075</wp:posOffset>
            </wp:positionH>
            <wp:positionV relativeFrom="paragraph">
              <wp:posOffset>1704975</wp:posOffset>
            </wp:positionV>
            <wp:extent cx="2458951" cy="2103120"/>
            <wp:effectExtent l="19050" t="19050" r="17780" b="1143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8752" r="11114"/>
                    <a:stretch/>
                  </pic:blipFill>
                  <pic:spPr bwMode="auto">
                    <a:xfrm>
                      <a:off x="0" y="0"/>
                      <a:ext cx="2458951" cy="2103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1E11">
        <w:rPr>
          <w:rFonts w:eastAsia="Times New Roman" w:cstheme="minorHAnsi"/>
          <w:noProof/>
          <w:color w:val="000000"/>
          <w:sz w:val="24"/>
        </w:rPr>
        <w:drawing>
          <wp:inline distT="0" distB="0" distL="0" distR="0" wp14:anchorId="23EB7525" wp14:editId="4B890E02">
            <wp:extent cx="3057579" cy="1645920"/>
            <wp:effectExtent l="19050" t="19050" r="2857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9309"/>
                    <a:stretch/>
                  </pic:blipFill>
                  <pic:spPr bwMode="auto">
                    <a:xfrm>
                      <a:off x="0" y="0"/>
                      <a:ext cx="3057579" cy="1645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2C6C03">
        <w:rPr>
          <w:noProof/>
        </w:rPr>
        <w:drawing>
          <wp:inline distT="0" distB="0" distL="0" distR="0" wp14:anchorId="3A474350" wp14:editId="7C6B37A6">
            <wp:extent cx="3212218" cy="1645920"/>
            <wp:effectExtent l="19050" t="19050" r="266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12218" cy="1645920"/>
                    </a:xfrm>
                    <a:prstGeom prst="rect">
                      <a:avLst/>
                    </a:prstGeom>
                    <a:ln>
                      <a:solidFill>
                        <a:schemeClr val="tx1"/>
                      </a:solidFill>
                    </a:ln>
                  </pic:spPr>
                </pic:pic>
              </a:graphicData>
            </a:graphic>
          </wp:inline>
        </w:drawing>
      </w:r>
    </w:p>
    <w:p w14:paraId="108BB818" w14:textId="6EA7A6CC" w:rsidR="00C70E00" w:rsidRPr="00C70E00" w:rsidRDefault="00C70E00" w:rsidP="00C70E00">
      <w:pPr>
        <w:spacing w:after="0" w:line="240" w:lineRule="auto"/>
        <w:jc w:val="center"/>
        <w:rPr>
          <w:rFonts w:eastAsia="Times New Roman" w:cstheme="minorHAnsi"/>
          <w:color w:val="000000"/>
          <w:sz w:val="24"/>
        </w:rPr>
      </w:pPr>
      <w:r w:rsidRPr="00C70E00">
        <w:rPr>
          <w:b/>
          <w:bCs/>
          <w:color w:val="4F81BD" w:themeColor="accent1"/>
        </w:rPr>
        <w:t xml:space="preserve">Figure </w:t>
      </w:r>
      <w:r w:rsidR="00C53DF3">
        <w:rPr>
          <w:b/>
          <w:bCs/>
          <w:color w:val="4F81BD" w:themeColor="accent1"/>
        </w:rPr>
        <w:t>60</w:t>
      </w:r>
      <w:r w:rsidRPr="00C70E00">
        <w:rPr>
          <w:b/>
          <w:bCs/>
          <w:color w:val="4F81BD" w:themeColor="accent1"/>
        </w:rPr>
        <w:t xml:space="preserve">. </w:t>
      </w:r>
      <w:r w:rsidRPr="00C70E00">
        <w:rPr>
          <w:bCs/>
          <w:color w:val="4F81BD" w:themeColor="accent1"/>
        </w:rPr>
        <w:t>Examples of Active Channel Polygons generated with suitable elevation tolerances.</w:t>
      </w:r>
    </w:p>
    <w:p w14:paraId="2C8B59F3" w14:textId="6E666B50" w:rsidR="006455C3" w:rsidRDefault="006455C3" w:rsidP="00191165">
      <w:pPr>
        <w:spacing w:before="100" w:beforeAutospacing="1" w:after="100" w:afterAutospacing="1" w:line="240" w:lineRule="auto"/>
        <w:rPr>
          <w:rFonts w:eastAsia="Times New Roman" w:cstheme="minorHAnsi"/>
          <w:color w:val="FF0000"/>
          <w:sz w:val="24"/>
        </w:rPr>
      </w:pPr>
      <w:r>
        <w:rPr>
          <w:rFonts w:eastAsia="Times New Roman" w:cstheme="minorHAnsi"/>
          <w:color w:val="FF0000"/>
          <w:sz w:val="24"/>
        </w:rPr>
        <w:t>Elevation Tolerance Too Low:</w:t>
      </w:r>
    </w:p>
    <w:p w14:paraId="790697C4" w14:textId="6A837E46" w:rsidR="002C6C03" w:rsidRPr="006455C3" w:rsidRDefault="00CF0A50" w:rsidP="00191165">
      <w:pPr>
        <w:spacing w:before="100" w:beforeAutospacing="1" w:after="100" w:afterAutospacing="1" w:line="240" w:lineRule="auto"/>
        <w:rPr>
          <w:rFonts w:eastAsia="Times New Roman" w:cstheme="minorHAnsi"/>
          <w:color w:val="FF0000"/>
          <w:sz w:val="24"/>
        </w:rPr>
      </w:pPr>
      <w:bookmarkStart w:id="344" w:name="_Hlk513032346"/>
      <w:r>
        <w:rPr>
          <w:rFonts w:eastAsia="Times New Roman" w:cstheme="minorHAnsi"/>
          <w:color w:val="000000"/>
          <w:sz w:val="24"/>
        </w:rPr>
        <w:lastRenderedPageBreak/>
        <w:t xml:space="preserve">Below are examples of </w:t>
      </w:r>
      <w:r w:rsidR="00C70E00">
        <w:rPr>
          <w:rFonts w:eastAsia="Times New Roman" w:cstheme="minorHAnsi"/>
          <w:color w:val="000000"/>
          <w:sz w:val="24"/>
        </w:rPr>
        <w:t xml:space="preserve">what the output looks like </w:t>
      </w:r>
      <w:r>
        <w:rPr>
          <w:rFonts w:eastAsia="Times New Roman" w:cstheme="minorHAnsi"/>
          <w:color w:val="000000"/>
          <w:sz w:val="24"/>
        </w:rPr>
        <w:t>when the elevation tolerance is too low. Notice the frequent fragment</w:t>
      </w:r>
      <w:r w:rsidR="00C70E00">
        <w:rPr>
          <w:rFonts w:eastAsia="Times New Roman" w:cstheme="minorHAnsi"/>
          <w:color w:val="000000"/>
          <w:sz w:val="24"/>
        </w:rPr>
        <w:t>ation throughout the data.  Much</w:t>
      </w:r>
      <w:r>
        <w:rPr>
          <w:rFonts w:eastAsia="Times New Roman" w:cstheme="minorHAnsi"/>
          <w:color w:val="000000"/>
          <w:sz w:val="24"/>
        </w:rPr>
        <w:t xml:space="preserve"> of the stream bed</w:t>
      </w:r>
      <w:r w:rsidR="00C70E00">
        <w:rPr>
          <w:rFonts w:eastAsia="Times New Roman" w:cstheme="minorHAnsi"/>
          <w:color w:val="000000"/>
          <w:sz w:val="24"/>
        </w:rPr>
        <w:t xml:space="preserve"> has not been</w:t>
      </w:r>
      <w:r>
        <w:rPr>
          <w:rFonts w:eastAsia="Times New Roman" w:cstheme="minorHAnsi"/>
          <w:color w:val="000000"/>
          <w:sz w:val="24"/>
        </w:rPr>
        <w:t xml:space="preserve"> extracted. </w:t>
      </w:r>
    </w:p>
    <w:bookmarkEnd w:id="344"/>
    <w:p w14:paraId="0CF927E7" w14:textId="7BDAAE39" w:rsidR="002C6C03" w:rsidRDefault="002C6C03" w:rsidP="00323466">
      <w:pPr>
        <w:spacing w:before="100" w:beforeAutospacing="1" w:after="0" w:line="240" w:lineRule="auto"/>
        <w:jc w:val="center"/>
        <w:rPr>
          <w:rFonts w:eastAsia="Times New Roman" w:cstheme="minorHAnsi"/>
          <w:color w:val="000000"/>
          <w:sz w:val="24"/>
        </w:rPr>
      </w:pPr>
      <w:r>
        <w:rPr>
          <w:noProof/>
        </w:rPr>
        <w:drawing>
          <wp:inline distT="0" distB="0" distL="0" distR="0" wp14:anchorId="20B5E447" wp14:editId="1578D4D7">
            <wp:extent cx="4846320" cy="2474937"/>
            <wp:effectExtent l="19050" t="19050" r="1143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46320" cy="2474937"/>
                    </a:xfrm>
                    <a:prstGeom prst="rect">
                      <a:avLst/>
                    </a:prstGeom>
                    <a:ln>
                      <a:solidFill>
                        <a:schemeClr val="tx1"/>
                      </a:solidFill>
                    </a:ln>
                  </pic:spPr>
                </pic:pic>
              </a:graphicData>
            </a:graphic>
          </wp:inline>
        </w:drawing>
      </w:r>
    </w:p>
    <w:p w14:paraId="3B4A0589" w14:textId="3BCCCD74" w:rsidR="002C6C03" w:rsidRDefault="002C6C03" w:rsidP="00323466">
      <w:pPr>
        <w:spacing w:after="0" w:line="240" w:lineRule="auto"/>
        <w:jc w:val="center"/>
        <w:rPr>
          <w:rFonts w:eastAsia="Times New Roman" w:cstheme="minorHAnsi"/>
          <w:color w:val="000000"/>
          <w:sz w:val="24"/>
        </w:rPr>
      </w:pPr>
      <w:r w:rsidRPr="002C6C03">
        <w:rPr>
          <w:noProof/>
        </w:rPr>
        <w:drawing>
          <wp:inline distT="0" distB="0" distL="0" distR="0" wp14:anchorId="00CD4325" wp14:editId="15A08E3C">
            <wp:extent cx="4846320" cy="1887270"/>
            <wp:effectExtent l="19050" t="19050" r="1143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6320" cy="1887270"/>
                    </a:xfrm>
                    <a:prstGeom prst="rect">
                      <a:avLst/>
                    </a:prstGeom>
                    <a:ln>
                      <a:solidFill>
                        <a:schemeClr val="tx1"/>
                      </a:solidFill>
                    </a:ln>
                  </pic:spPr>
                </pic:pic>
              </a:graphicData>
            </a:graphic>
          </wp:inline>
        </w:drawing>
      </w:r>
    </w:p>
    <w:p w14:paraId="21C33D8D" w14:textId="0E2B9A99" w:rsidR="002C6C03" w:rsidRDefault="002C6C03" w:rsidP="00323466">
      <w:pPr>
        <w:spacing w:after="0" w:line="240" w:lineRule="auto"/>
        <w:jc w:val="center"/>
        <w:rPr>
          <w:rFonts w:eastAsia="Times New Roman" w:cstheme="minorHAnsi"/>
          <w:color w:val="000000"/>
          <w:sz w:val="24"/>
        </w:rPr>
      </w:pPr>
      <w:r w:rsidRPr="002C6C03">
        <w:rPr>
          <w:noProof/>
        </w:rPr>
        <w:drawing>
          <wp:inline distT="0" distB="0" distL="0" distR="0" wp14:anchorId="4C498534" wp14:editId="7F7BDFCC">
            <wp:extent cx="4846320" cy="2430928"/>
            <wp:effectExtent l="19050" t="19050" r="1143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46320" cy="2430928"/>
                    </a:xfrm>
                    <a:prstGeom prst="rect">
                      <a:avLst/>
                    </a:prstGeom>
                    <a:ln>
                      <a:solidFill>
                        <a:schemeClr val="tx1"/>
                      </a:solidFill>
                    </a:ln>
                  </pic:spPr>
                </pic:pic>
              </a:graphicData>
            </a:graphic>
          </wp:inline>
        </w:drawing>
      </w:r>
    </w:p>
    <w:p w14:paraId="39D68C9D" w14:textId="3FF711E0" w:rsidR="00323466" w:rsidRPr="00323466" w:rsidRDefault="00323466" w:rsidP="00323466">
      <w:pPr>
        <w:spacing w:after="0" w:line="240" w:lineRule="auto"/>
        <w:jc w:val="center"/>
        <w:rPr>
          <w:bCs/>
          <w:color w:val="4F81BD" w:themeColor="accent1"/>
        </w:rPr>
      </w:pPr>
      <w:r w:rsidRPr="00323466">
        <w:rPr>
          <w:b/>
          <w:bCs/>
          <w:color w:val="4F81BD" w:themeColor="accent1"/>
        </w:rPr>
        <w:t xml:space="preserve">Figure </w:t>
      </w:r>
      <w:r w:rsidR="00C53DF3">
        <w:rPr>
          <w:b/>
          <w:bCs/>
          <w:color w:val="4F81BD" w:themeColor="accent1"/>
        </w:rPr>
        <w:t>61</w:t>
      </w:r>
      <w:r w:rsidRPr="00323466">
        <w:rPr>
          <w:b/>
          <w:bCs/>
          <w:color w:val="4F81BD" w:themeColor="accent1"/>
        </w:rPr>
        <w:t xml:space="preserve">.  </w:t>
      </w:r>
      <w:r w:rsidRPr="00323466">
        <w:rPr>
          <w:bCs/>
          <w:color w:val="4F81BD" w:themeColor="accent1"/>
        </w:rPr>
        <w:t>Examples of Active Channel Polygons generated with elevation tolerances that were too low.</w:t>
      </w:r>
    </w:p>
    <w:p w14:paraId="5A1D0976" w14:textId="74C7B6D9" w:rsidR="00E842CE" w:rsidRDefault="00332F0E" w:rsidP="00191165">
      <w:pPr>
        <w:spacing w:before="100" w:beforeAutospacing="1" w:after="100" w:afterAutospacing="1" w:line="240" w:lineRule="auto"/>
        <w:rPr>
          <w:rFonts w:eastAsia="Times New Roman" w:cstheme="minorHAnsi"/>
          <w:color w:val="FF0000"/>
          <w:sz w:val="24"/>
        </w:rPr>
      </w:pPr>
      <w:r w:rsidRPr="00332F0E">
        <w:rPr>
          <w:rFonts w:eastAsia="Times New Roman" w:cstheme="minorHAnsi"/>
          <w:color w:val="FF0000"/>
          <w:sz w:val="24"/>
        </w:rPr>
        <w:t>Example of Elevation Tolerance Too High:</w:t>
      </w:r>
    </w:p>
    <w:p w14:paraId="2700D966" w14:textId="351FDAAB" w:rsidR="00332F0E" w:rsidRDefault="00332F0E" w:rsidP="00191165">
      <w:pPr>
        <w:spacing w:before="100" w:beforeAutospacing="1" w:after="100" w:afterAutospacing="1" w:line="240" w:lineRule="auto"/>
        <w:rPr>
          <w:rFonts w:eastAsia="Times New Roman" w:cstheme="minorHAnsi"/>
          <w:sz w:val="24"/>
        </w:rPr>
      </w:pPr>
      <w:r w:rsidRPr="00E839AF">
        <w:rPr>
          <w:rFonts w:eastAsia="Times New Roman" w:cstheme="minorHAnsi"/>
          <w:sz w:val="24"/>
        </w:rPr>
        <w:lastRenderedPageBreak/>
        <w:t xml:space="preserve">Below </w:t>
      </w:r>
      <w:r w:rsidR="00FE3E48">
        <w:rPr>
          <w:rFonts w:eastAsia="Times New Roman" w:cstheme="minorHAnsi"/>
          <w:sz w:val="24"/>
        </w:rPr>
        <w:t>is an example of when the Elevation T</w:t>
      </w:r>
      <w:r w:rsidRPr="00E839AF">
        <w:rPr>
          <w:rFonts w:eastAsia="Times New Roman" w:cstheme="minorHAnsi"/>
          <w:sz w:val="24"/>
        </w:rPr>
        <w:t xml:space="preserve">olerance is too high. </w:t>
      </w:r>
      <w:r w:rsidR="00323466">
        <w:rPr>
          <w:rFonts w:eastAsia="Times New Roman" w:cstheme="minorHAnsi"/>
          <w:sz w:val="24"/>
        </w:rPr>
        <w:t xml:space="preserve"> </w:t>
      </w:r>
      <w:r w:rsidRPr="00E839AF">
        <w:rPr>
          <w:rFonts w:eastAsia="Times New Roman" w:cstheme="minorHAnsi"/>
          <w:sz w:val="24"/>
        </w:rPr>
        <w:t xml:space="preserve">Notice </w:t>
      </w:r>
      <w:r w:rsidR="00323466">
        <w:rPr>
          <w:rFonts w:eastAsia="Times New Roman" w:cstheme="minorHAnsi"/>
          <w:sz w:val="24"/>
        </w:rPr>
        <w:t xml:space="preserve">that </w:t>
      </w:r>
      <w:r w:rsidRPr="00E839AF">
        <w:rPr>
          <w:rFonts w:eastAsia="Times New Roman" w:cstheme="minorHAnsi"/>
          <w:sz w:val="24"/>
        </w:rPr>
        <w:t xml:space="preserve">the output Active Channel Polygons </w:t>
      </w:r>
      <w:r w:rsidR="00323466">
        <w:rPr>
          <w:rFonts w:eastAsia="Times New Roman" w:cstheme="minorHAnsi"/>
          <w:sz w:val="24"/>
        </w:rPr>
        <w:t>(</w:t>
      </w:r>
      <w:r w:rsidRPr="00E839AF">
        <w:rPr>
          <w:rFonts w:eastAsia="Times New Roman" w:cstheme="minorHAnsi"/>
          <w:sz w:val="24"/>
        </w:rPr>
        <w:t>outlined in blue</w:t>
      </w:r>
      <w:r w:rsidR="00323466">
        <w:rPr>
          <w:rFonts w:eastAsia="Times New Roman" w:cstheme="minorHAnsi"/>
          <w:sz w:val="24"/>
        </w:rPr>
        <w:t>)</w:t>
      </w:r>
      <w:r w:rsidRPr="00E839AF">
        <w:rPr>
          <w:rFonts w:eastAsia="Times New Roman" w:cstheme="minorHAnsi"/>
          <w:sz w:val="24"/>
        </w:rPr>
        <w:t xml:space="preserve"> extend </w:t>
      </w:r>
      <w:r w:rsidR="00323466">
        <w:rPr>
          <w:rFonts w:eastAsia="Times New Roman" w:cstheme="minorHAnsi"/>
          <w:sz w:val="24"/>
        </w:rPr>
        <w:t>beyond</w:t>
      </w:r>
      <w:r w:rsidRPr="00E839AF">
        <w:rPr>
          <w:rFonts w:eastAsia="Times New Roman" w:cstheme="minorHAnsi"/>
          <w:sz w:val="24"/>
        </w:rPr>
        <w:t xml:space="preserve"> </w:t>
      </w:r>
      <w:r w:rsidR="00323466">
        <w:rPr>
          <w:rFonts w:eastAsia="Times New Roman" w:cstheme="minorHAnsi"/>
          <w:sz w:val="24"/>
        </w:rPr>
        <w:t>the stream bed</w:t>
      </w:r>
      <w:r w:rsidRPr="00E839AF">
        <w:rPr>
          <w:rFonts w:eastAsia="Times New Roman" w:cstheme="minorHAnsi"/>
          <w:sz w:val="24"/>
        </w:rPr>
        <w:t xml:space="preserve">. </w:t>
      </w:r>
    </w:p>
    <w:p w14:paraId="66A0D640" w14:textId="4D3CAA56" w:rsidR="00332F0E" w:rsidRDefault="00332F0E" w:rsidP="00323466">
      <w:pPr>
        <w:spacing w:before="100" w:beforeAutospacing="1" w:after="0" w:line="240" w:lineRule="auto"/>
        <w:jc w:val="center"/>
        <w:rPr>
          <w:rFonts w:eastAsia="Times New Roman" w:cstheme="minorHAnsi"/>
          <w:color w:val="FF0000"/>
          <w:sz w:val="24"/>
        </w:rPr>
      </w:pPr>
      <w:r>
        <w:rPr>
          <w:noProof/>
        </w:rPr>
        <w:drawing>
          <wp:inline distT="0" distB="0" distL="0" distR="0" wp14:anchorId="6907C2D2" wp14:editId="77D50E89">
            <wp:extent cx="2934931"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4931" cy="3108960"/>
                    </a:xfrm>
                    <a:prstGeom prst="rect">
                      <a:avLst/>
                    </a:prstGeom>
                  </pic:spPr>
                </pic:pic>
              </a:graphicData>
            </a:graphic>
          </wp:inline>
        </w:drawing>
      </w:r>
    </w:p>
    <w:p w14:paraId="24EF0D09" w14:textId="305934E5" w:rsidR="00323466" w:rsidRDefault="00323466" w:rsidP="00323466">
      <w:pPr>
        <w:spacing w:after="0" w:line="240" w:lineRule="auto"/>
        <w:jc w:val="center"/>
        <w:rPr>
          <w:bCs/>
          <w:color w:val="4F81BD" w:themeColor="accent1"/>
        </w:rPr>
      </w:pPr>
      <w:r w:rsidRPr="00323466">
        <w:rPr>
          <w:b/>
          <w:bCs/>
          <w:color w:val="4F81BD" w:themeColor="accent1"/>
        </w:rPr>
        <w:t xml:space="preserve">Figure </w:t>
      </w:r>
      <w:r w:rsidR="00C53DF3">
        <w:rPr>
          <w:b/>
          <w:bCs/>
          <w:color w:val="4F81BD" w:themeColor="accent1"/>
        </w:rPr>
        <w:t>62</w:t>
      </w:r>
      <w:r w:rsidRPr="00323466">
        <w:rPr>
          <w:b/>
          <w:bCs/>
          <w:color w:val="4F81BD" w:themeColor="accent1"/>
        </w:rPr>
        <w:t xml:space="preserve">.  </w:t>
      </w:r>
      <w:r w:rsidRPr="00323466">
        <w:rPr>
          <w:bCs/>
          <w:color w:val="4F81BD" w:themeColor="accent1"/>
        </w:rPr>
        <w:t xml:space="preserve">Examples of Active Channel Polygons generated with elevation tolerances that were too </w:t>
      </w:r>
      <w:r>
        <w:rPr>
          <w:bCs/>
          <w:color w:val="4F81BD" w:themeColor="accent1"/>
        </w:rPr>
        <w:t>high</w:t>
      </w:r>
      <w:r w:rsidRPr="00323466">
        <w:rPr>
          <w:bCs/>
          <w:color w:val="4F81BD" w:themeColor="accent1"/>
        </w:rPr>
        <w:t>.</w:t>
      </w:r>
    </w:p>
    <w:p w14:paraId="4295796B" w14:textId="77777777" w:rsidR="00323466" w:rsidRPr="00323466" w:rsidRDefault="00323466" w:rsidP="00323466">
      <w:pPr>
        <w:spacing w:after="0" w:line="240" w:lineRule="auto"/>
        <w:jc w:val="center"/>
        <w:rPr>
          <w:bCs/>
          <w:color w:val="4F81BD" w:themeColor="accent1"/>
        </w:rPr>
      </w:pPr>
    </w:p>
    <w:p w14:paraId="449687C4" w14:textId="7A4CF609" w:rsidR="00C4711E" w:rsidRPr="00C4711E" w:rsidRDefault="00C4711E" w:rsidP="00323466">
      <w:pPr>
        <w:spacing w:before="100" w:beforeAutospacing="1" w:after="120" w:line="240" w:lineRule="auto"/>
        <w:rPr>
          <w:rFonts w:eastAsia="Times New Roman" w:cstheme="minorHAnsi"/>
          <w:color w:val="FF0000"/>
          <w:sz w:val="24"/>
        </w:rPr>
      </w:pPr>
      <w:r>
        <w:rPr>
          <w:rFonts w:eastAsia="Times New Roman" w:cstheme="minorHAnsi"/>
          <w:color w:val="FF0000"/>
          <w:sz w:val="24"/>
        </w:rPr>
        <w:t xml:space="preserve">What </w:t>
      </w:r>
      <w:r w:rsidR="00323466">
        <w:rPr>
          <w:rFonts w:eastAsia="Times New Roman" w:cstheme="minorHAnsi"/>
          <w:color w:val="FF0000"/>
          <w:sz w:val="24"/>
        </w:rPr>
        <w:t>to do when o</w:t>
      </w:r>
      <w:r w:rsidR="00323466" w:rsidRPr="00C4711E">
        <w:rPr>
          <w:rFonts w:eastAsia="Times New Roman" w:cstheme="minorHAnsi"/>
          <w:color w:val="FF0000"/>
          <w:sz w:val="24"/>
        </w:rPr>
        <w:t xml:space="preserve">utput stream polygons show signs of </w:t>
      </w:r>
      <w:r w:rsidR="00323466">
        <w:rPr>
          <w:rFonts w:eastAsia="Times New Roman" w:cstheme="minorHAnsi"/>
          <w:color w:val="FF0000"/>
          <w:sz w:val="24"/>
        </w:rPr>
        <w:t xml:space="preserve">having an elevation tolerance that is </w:t>
      </w:r>
      <w:r w:rsidR="00323466" w:rsidRPr="00C4711E">
        <w:rPr>
          <w:rFonts w:eastAsia="Times New Roman" w:cstheme="minorHAnsi"/>
          <w:color w:val="FF0000"/>
          <w:sz w:val="24"/>
        </w:rPr>
        <w:t>too low or too high:</w:t>
      </w:r>
    </w:p>
    <w:p w14:paraId="5DE35007" w14:textId="2552770E" w:rsidR="00C4711E" w:rsidRPr="00C4711E" w:rsidRDefault="00C4711E" w:rsidP="00323466">
      <w:pPr>
        <w:spacing w:after="100" w:afterAutospacing="1" w:line="240" w:lineRule="auto"/>
        <w:rPr>
          <w:rFonts w:eastAsia="Times New Roman" w:cstheme="minorHAnsi"/>
          <w:sz w:val="24"/>
        </w:rPr>
      </w:pPr>
      <w:r w:rsidRPr="00C4711E">
        <w:rPr>
          <w:rFonts w:eastAsia="Times New Roman" w:cstheme="minorHAnsi"/>
          <w:sz w:val="24"/>
        </w:rPr>
        <w:t>First</w:t>
      </w:r>
      <w:r w:rsidR="00323466">
        <w:rPr>
          <w:rFonts w:eastAsia="Times New Roman" w:cstheme="minorHAnsi"/>
          <w:sz w:val="24"/>
        </w:rPr>
        <w:t>,</w:t>
      </w:r>
      <w:r w:rsidR="009D4933">
        <w:rPr>
          <w:rFonts w:eastAsia="Times New Roman" w:cstheme="minorHAnsi"/>
          <w:sz w:val="24"/>
        </w:rPr>
        <w:t xml:space="preserve"> determine</w:t>
      </w:r>
      <w:r w:rsidRPr="009D4933">
        <w:rPr>
          <w:rFonts w:eastAsia="Times New Roman" w:cstheme="minorHAnsi"/>
          <w:sz w:val="24"/>
        </w:rPr>
        <w:t xml:space="preserve"> the stream order rank </w:t>
      </w:r>
      <w:r w:rsidR="009D4933">
        <w:rPr>
          <w:rFonts w:eastAsia="Times New Roman" w:cstheme="minorHAnsi"/>
          <w:sz w:val="24"/>
        </w:rPr>
        <w:t>for</w:t>
      </w:r>
      <w:r w:rsidRPr="009D4933">
        <w:rPr>
          <w:rFonts w:eastAsia="Times New Roman" w:cstheme="minorHAnsi"/>
          <w:sz w:val="24"/>
        </w:rPr>
        <w:t xml:space="preserve"> the streams</w:t>
      </w:r>
      <w:r w:rsidR="009D4933" w:rsidRPr="009D4933">
        <w:rPr>
          <w:rFonts w:eastAsia="Times New Roman" w:cstheme="minorHAnsi"/>
          <w:sz w:val="24"/>
        </w:rPr>
        <w:t xml:space="preserve"> that</w:t>
      </w:r>
      <w:r w:rsidRPr="00C4711E">
        <w:rPr>
          <w:rFonts w:eastAsia="Times New Roman" w:cstheme="minorHAnsi"/>
          <w:sz w:val="24"/>
        </w:rPr>
        <w:t xml:space="preserve"> were </w:t>
      </w:r>
      <w:r w:rsidR="009D4933" w:rsidRPr="00C4711E">
        <w:rPr>
          <w:rFonts w:eastAsia="Times New Roman" w:cstheme="minorHAnsi"/>
          <w:sz w:val="24"/>
        </w:rPr>
        <w:t xml:space="preserve">inaccurately </w:t>
      </w:r>
      <w:r w:rsidRPr="00C4711E">
        <w:rPr>
          <w:rFonts w:eastAsia="Times New Roman" w:cstheme="minorHAnsi"/>
          <w:sz w:val="24"/>
        </w:rPr>
        <w:t>extracted by consulting the</w:t>
      </w:r>
      <w:r w:rsidR="009D4933">
        <w:rPr>
          <w:rFonts w:eastAsia="Times New Roman" w:cstheme="minorHAnsi"/>
          <w:sz w:val="24"/>
        </w:rPr>
        <w:t xml:space="preserve"> entries in the</w:t>
      </w:r>
      <w:r w:rsidRPr="00C4711E">
        <w:rPr>
          <w:rFonts w:eastAsia="Times New Roman" w:cstheme="minorHAnsi"/>
          <w:sz w:val="24"/>
        </w:rPr>
        <w:t xml:space="preserve"> attribute table of the stream lines </w:t>
      </w:r>
      <w:r w:rsidR="009D4933" w:rsidRPr="009D4933">
        <w:rPr>
          <w:rFonts w:eastAsia="Times New Roman" w:cstheme="minorHAnsi"/>
          <w:sz w:val="24"/>
        </w:rPr>
        <w:t xml:space="preserve">feature class </w:t>
      </w:r>
      <w:r w:rsidRPr="009D4933">
        <w:rPr>
          <w:rFonts w:eastAsia="Times New Roman" w:cstheme="minorHAnsi"/>
          <w:sz w:val="24"/>
        </w:rPr>
        <w:t>((Naming)_(</w:t>
      </w:r>
      <w:proofErr w:type="spellStart"/>
      <w:r w:rsidRPr="009D4933">
        <w:rPr>
          <w:rFonts w:eastAsia="Times New Roman" w:cstheme="minorHAnsi"/>
          <w:sz w:val="24"/>
        </w:rPr>
        <w:t>flow_</w:t>
      </w:r>
      <w:proofErr w:type="gramStart"/>
      <w:r w:rsidRPr="009D4933">
        <w:rPr>
          <w:rFonts w:eastAsia="Times New Roman" w:cstheme="minorHAnsi"/>
          <w:sz w:val="24"/>
        </w:rPr>
        <w:t>x</w:t>
      </w:r>
      <w:proofErr w:type="spellEnd"/>
      <w:r w:rsidRPr="009D4933">
        <w:rPr>
          <w:rFonts w:eastAsia="Times New Roman" w:cstheme="minorHAnsi"/>
          <w:sz w:val="24"/>
        </w:rPr>
        <w:t>)_</w:t>
      </w:r>
      <w:proofErr w:type="gramEnd"/>
      <w:r w:rsidRPr="009D4933">
        <w:rPr>
          <w:rFonts w:eastAsia="Times New Roman" w:cstheme="minorHAnsi"/>
          <w:sz w:val="24"/>
        </w:rPr>
        <w:t>streamlines)) that corresponds to the inaccurate polygons.</w:t>
      </w:r>
      <w:r w:rsidRPr="00C4711E">
        <w:rPr>
          <w:rFonts w:eastAsia="Times New Roman" w:cstheme="minorHAnsi"/>
          <w:sz w:val="24"/>
        </w:rPr>
        <w:t xml:space="preserve"> </w:t>
      </w:r>
      <w:r w:rsidR="009D4933">
        <w:rPr>
          <w:rFonts w:eastAsia="Times New Roman" w:cstheme="minorHAnsi"/>
          <w:sz w:val="24"/>
        </w:rPr>
        <w:t xml:space="preserve"> </w:t>
      </w:r>
      <w:r w:rsidRPr="00C4711E">
        <w:rPr>
          <w:rFonts w:eastAsia="Times New Roman" w:cstheme="minorHAnsi"/>
          <w:sz w:val="24"/>
        </w:rPr>
        <w:t>The field y</w:t>
      </w:r>
      <w:r w:rsidR="00984A8A">
        <w:rPr>
          <w:rFonts w:eastAsia="Times New Roman" w:cstheme="minorHAnsi"/>
          <w:sz w:val="24"/>
        </w:rPr>
        <w:t>ou are looking for is “</w:t>
      </w:r>
      <w:proofErr w:type="spellStart"/>
      <w:r w:rsidR="005F6729">
        <w:rPr>
          <w:rFonts w:eastAsia="Times New Roman" w:cstheme="minorHAnsi"/>
          <w:sz w:val="24"/>
        </w:rPr>
        <w:t>Stream_</w:t>
      </w:r>
      <w:r w:rsidRPr="00C4711E">
        <w:rPr>
          <w:rFonts w:eastAsia="Times New Roman" w:cstheme="minorHAnsi"/>
          <w:sz w:val="24"/>
        </w:rPr>
        <w:t>Order</w:t>
      </w:r>
      <w:proofErr w:type="spellEnd"/>
      <w:r w:rsidRPr="00C4711E">
        <w:rPr>
          <w:rFonts w:eastAsia="Times New Roman" w:cstheme="minorHAnsi"/>
          <w:sz w:val="24"/>
        </w:rPr>
        <w:t xml:space="preserve">”. </w:t>
      </w:r>
      <w:r w:rsidR="009D4933">
        <w:rPr>
          <w:rFonts w:eastAsia="Times New Roman" w:cstheme="minorHAnsi"/>
          <w:sz w:val="24"/>
        </w:rPr>
        <w:t xml:space="preserve"> </w:t>
      </w:r>
      <w:r w:rsidRPr="00C4711E">
        <w:rPr>
          <w:rFonts w:eastAsia="Times New Roman" w:cstheme="minorHAnsi"/>
          <w:sz w:val="24"/>
        </w:rPr>
        <w:t>Once you have the</w:t>
      </w:r>
      <w:r w:rsidR="00A9441A">
        <w:rPr>
          <w:rFonts w:eastAsia="Times New Roman" w:cstheme="minorHAnsi"/>
          <w:sz w:val="24"/>
        </w:rPr>
        <w:t xml:space="preserve"> strea</w:t>
      </w:r>
      <w:r w:rsidR="00536DCD">
        <w:rPr>
          <w:rFonts w:eastAsia="Times New Roman" w:cstheme="minorHAnsi"/>
          <w:sz w:val="24"/>
        </w:rPr>
        <w:t>m</w:t>
      </w:r>
      <w:r w:rsidR="00A9441A">
        <w:rPr>
          <w:rFonts w:eastAsia="Times New Roman" w:cstheme="minorHAnsi"/>
          <w:sz w:val="24"/>
        </w:rPr>
        <w:t xml:space="preserve"> order</w:t>
      </w:r>
      <w:r w:rsidRPr="00C4711E">
        <w:rPr>
          <w:rFonts w:eastAsia="Times New Roman" w:cstheme="minorHAnsi"/>
          <w:sz w:val="24"/>
        </w:rPr>
        <w:t xml:space="preserve"> rank of the </w:t>
      </w:r>
      <w:r w:rsidR="005F6729">
        <w:rPr>
          <w:rFonts w:eastAsia="Times New Roman" w:cstheme="minorHAnsi"/>
          <w:sz w:val="24"/>
        </w:rPr>
        <w:t xml:space="preserve">inaccurate </w:t>
      </w:r>
      <w:r w:rsidR="009D4933">
        <w:rPr>
          <w:rFonts w:eastAsia="Times New Roman" w:cstheme="minorHAnsi"/>
          <w:sz w:val="24"/>
        </w:rPr>
        <w:t>stream</w:t>
      </w:r>
      <w:r w:rsidR="005F6729">
        <w:rPr>
          <w:rFonts w:eastAsia="Times New Roman" w:cstheme="minorHAnsi"/>
          <w:sz w:val="24"/>
        </w:rPr>
        <w:t xml:space="preserve"> bed</w:t>
      </w:r>
      <w:r w:rsidR="009D4933">
        <w:rPr>
          <w:rFonts w:eastAsia="Times New Roman" w:cstheme="minorHAnsi"/>
          <w:sz w:val="24"/>
        </w:rPr>
        <w:t>(</w:t>
      </w:r>
      <w:r w:rsidR="005F6729">
        <w:rPr>
          <w:rFonts w:eastAsia="Times New Roman" w:cstheme="minorHAnsi"/>
          <w:sz w:val="24"/>
        </w:rPr>
        <w:t>s</w:t>
      </w:r>
      <w:r w:rsidR="009D4933">
        <w:rPr>
          <w:rFonts w:eastAsia="Times New Roman" w:cstheme="minorHAnsi"/>
          <w:sz w:val="24"/>
        </w:rPr>
        <w:t>)</w:t>
      </w:r>
      <w:r w:rsidRPr="00C4711E">
        <w:rPr>
          <w:rFonts w:eastAsia="Times New Roman" w:cstheme="minorHAnsi"/>
          <w:sz w:val="24"/>
        </w:rPr>
        <w:t xml:space="preserve">, rerun </w:t>
      </w:r>
      <w:r w:rsidRPr="009D4933">
        <w:rPr>
          <w:rFonts w:eastAsia="Times New Roman" w:cstheme="minorHAnsi"/>
          <w:i/>
          <w:sz w:val="24"/>
        </w:rPr>
        <w:t>Active Channel Polygons Part 2</w:t>
      </w:r>
      <w:r w:rsidRPr="00C4711E">
        <w:rPr>
          <w:rFonts w:eastAsia="Times New Roman" w:cstheme="minorHAnsi"/>
          <w:sz w:val="24"/>
        </w:rPr>
        <w:t xml:space="preserve"> with the same inputs as before but either increase or decrease the</w:t>
      </w:r>
      <w:r w:rsidR="005F6729">
        <w:rPr>
          <w:rFonts w:eastAsia="Times New Roman" w:cstheme="minorHAnsi"/>
          <w:sz w:val="24"/>
        </w:rPr>
        <w:t xml:space="preserve"> value of elevation tolerance for</w:t>
      </w:r>
      <w:r w:rsidRPr="00C4711E">
        <w:rPr>
          <w:rFonts w:eastAsia="Times New Roman" w:cstheme="minorHAnsi"/>
          <w:sz w:val="24"/>
        </w:rPr>
        <w:t xml:space="preserve"> the corresponding </w:t>
      </w:r>
      <w:r w:rsidR="009D4933">
        <w:rPr>
          <w:rFonts w:eastAsia="Times New Roman" w:cstheme="minorHAnsi"/>
          <w:sz w:val="24"/>
        </w:rPr>
        <w:t>stream order</w:t>
      </w:r>
      <w:r w:rsidRPr="00C4711E">
        <w:rPr>
          <w:rFonts w:eastAsia="Times New Roman" w:cstheme="minorHAnsi"/>
          <w:sz w:val="24"/>
        </w:rPr>
        <w:t>.</w:t>
      </w:r>
      <w:r w:rsidR="009D4933">
        <w:rPr>
          <w:rFonts w:eastAsia="Times New Roman" w:cstheme="minorHAnsi"/>
          <w:sz w:val="24"/>
        </w:rPr>
        <w:t xml:space="preserve"> </w:t>
      </w:r>
      <w:r w:rsidRPr="00C4711E">
        <w:rPr>
          <w:rFonts w:eastAsia="Times New Roman" w:cstheme="minorHAnsi"/>
          <w:sz w:val="24"/>
        </w:rPr>
        <w:t xml:space="preserve"> For example, </w:t>
      </w:r>
      <w:r w:rsidR="00A9441A">
        <w:rPr>
          <w:rFonts w:eastAsia="Times New Roman" w:cstheme="minorHAnsi"/>
          <w:sz w:val="24"/>
        </w:rPr>
        <w:t>if it appeared that most of my 5th order</w:t>
      </w:r>
      <w:r w:rsidRPr="00C4711E">
        <w:rPr>
          <w:rFonts w:eastAsia="Times New Roman" w:cstheme="minorHAnsi"/>
          <w:sz w:val="24"/>
        </w:rPr>
        <w:t xml:space="preserve"> streams were under</w:t>
      </w:r>
      <w:r w:rsidR="00A9441A">
        <w:rPr>
          <w:rFonts w:eastAsia="Times New Roman" w:cstheme="minorHAnsi"/>
          <w:sz w:val="24"/>
        </w:rPr>
        <w:t xml:space="preserve"> </w:t>
      </w:r>
      <w:r w:rsidRPr="00C4711E">
        <w:rPr>
          <w:rFonts w:eastAsia="Times New Roman" w:cstheme="minorHAnsi"/>
          <w:sz w:val="24"/>
        </w:rPr>
        <w:t xml:space="preserve">extracted, </w:t>
      </w:r>
      <w:del w:id="345" w:author="Jonathan Brooks" w:date="2018-09-18T11:03:00Z">
        <w:r w:rsidRPr="00C4711E" w:rsidDel="00D56243">
          <w:rPr>
            <w:rFonts w:eastAsia="Times New Roman" w:cstheme="minorHAnsi"/>
            <w:sz w:val="24"/>
          </w:rPr>
          <w:delText>when rerunnin</w:delText>
        </w:r>
        <w:r w:rsidR="00A9441A" w:rsidDel="00D56243">
          <w:rPr>
            <w:rFonts w:eastAsia="Times New Roman" w:cstheme="minorHAnsi"/>
            <w:sz w:val="24"/>
          </w:rPr>
          <w:delText xml:space="preserve">g the tool </w:delText>
        </w:r>
      </w:del>
      <w:r w:rsidR="00A9441A">
        <w:rPr>
          <w:rFonts w:eastAsia="Times New Roman" w:cstheme="minorHAnsi"/>
          <w:sz w:val="24"/>
        </w:rPr>
        <w:t xml:space="preserve">I would change the parameter </w:t>
      </w:r>
      <w:r w:rsidR="00A9441A">
        <w:rPr>
          <w:rFonts w:eastAsia="Times New Roman" w:cstheme="minorHAnsi"/>
          <w:i/>
          <w:sz w:val="24"/>
        </w:rPr>
        <w:t>5</w:t>
      </w:r>
      <w:r w:rsidR="00A9441A" w:rsidRPr="00A9441A">
        <w:rPr>
          <w:rFonts w:eastAsia="Times New Roman" w:cstheme="minorHAnsi"/>
          <w:i/>
          <w:sz w:val="24"/>
          <w:vertAlign w:val="superscript"/>
        </w:rPr>
        <w:t>th</w:t>
      </w:r>
      <w:r w:rsidR="00A9441A">
        <w:rPr>
          <w:rFonts w:eastAsia="Times New Roman" w:cstheme="minorHAnsi"/>
          <w:i/>
          <w:sz w:val="24"/>
        </w:rPr>
        <w:t xml:space="preserve"> Order Elevation Tolerance</w:t>
      </w:r>
      <w:r w:rsidRPr="00C4711E">
        <w:rPr>
          <w:rFonts w:eastAsia="Times New Roman" w:cstheme="minorHAnsi"/>
          <w:sz w:val="24"/>
        </w:rPr>
        <w:t xml:space="preserve"> from 0.5 to 1</w:t>
      </w:r>
      <w:ins w:id="346" w:author="Jonathan Brooks" w:date="2018-09-18T11:03:00Z">
        <w:r w:rsidR="00D56243" w:rsidRPr="00D56243">
          <w:rPr>
            <w:rFonts w:eastAsia="Times New Roman" w:cstheme="minorHAnsi"/>
            <w:sz w:val="24"/>
          </w:rPr>
          <w:t xml:space="preserve"> </w:t>
        </w:r>
        <w:r w:rsidR="00D56243" w:rsidRPr="00C4711E">
          <w:rPr>
            <w:rFonts w:eastAsia="Times New Roman" w:cstheme="minorHAnsi"/>
            <w:sz w:val="24"/>
          </w:rPr>
          <w:t>when rerunnin</w:t>
        </w:r>
        <w:r w:rsidR="00D56243">
          <w:rPr>
            <w:rFonts w:eastAsia="Times New Roman" w:cstheme="minorHAnsi"/>
            <w:sz w:val="24"/>
          </w:rPr>
          <w:t>g the tool</w:t>
        </w:r>
      </w:ins>
      <w:r w:rsidRPr="00C4711E">
        <w:rPr>
          <w:rFonts w:eastAsia="Times New Roman" w:cstheme="minorHAnsi"/>
          <w:sz w:val="24"/>
        </w:rPr>
        <w:t>.</w:t>
      </w:r>
      <w:r w:rsidR="009D4933">
        <w:rPr>
          <w:rFonts w:eastAsia="Times New Roman" w:cstheme="minorHAnsi"/>
          <w:sz w:val="24"/>
        </w:rPr>
        <w:t xml:space="preserve"> </w:t>
      </w:r>
      <w:r w:rsidRPr="00C4711E">
        <w:rPr>
          <w:rFonts w:eastAsia="Times New Roman" w:cstheme="minorHAnsi"/>
          <w:sz w:val="24"/>
        </w:rPr>
        <w:t xml:space="preserve"> I wou</w:t>
      </w:r>
      <w:r w:rsidR="005F6729">
        <w:rPr>
          <w:rFonts w:eastAsia="Times New Roman" w:cstheme="minorHAnsi"/>
          <w:sz w:val="24"/>
        </w:rPr>
        <w:t xml:space="preserve">ld then </w:t>
      </w:r>
      <w:r w:rsidRPr="00C4711E">
        <w:rPr>
          <w:rFonts w:eastAsia="Times New Roman" w:cstheme="minorHAnsi"/>
          <w:sz w:val="24"/>
        </w:rPr>
        <w:t>quality</w:t>
      </w:r>
      <w:r w:rsidR="005F6729">
        <w:rPr>
          <w:rFonts w:eastAsia="Times New Roman" w:cstheme="minorHAnsi"/>
          <w:sz w:val="24"/>
        </w:rPr>
        <w:t xml:space="preserve"> check</w:t>
      </w:r>
      <w:r w:rsidRPr="00C4711E">
        <w:rPr>
          <w:rFonts w:eastAsia="Times New Roman" w:cstheme="minorHAnsi"/>
          <w:sz w:val="24"/>
        </w:rPr>
        <w:t xml:space="preserve"> the results</w:t>
      </w:r>
      <w:r w:rsidR="009D4933">
        <w:rPr>
          <w:rFonts w:eastAsia="Times New Roman" w:cstheme="minorHAnsi"/>
          <w:sz w:val="24"/>
        </w:rPr>
        <w:t xml:space="preserve"> of the rerun</w:t>
      </w:r>
      <w:r w:rsidR="00A9441A">
        <w:rPr>
          <w:rFonts w:eastAsia="Times New Roman" w:cstheme="minorHAnsi"/>
          <w:sz w:val="24"/>
        </w:rPr>
        <w:t>.</w:t>
      </w:r>
      <w:r w:rsidR="009D4933">
        <w:rPr>
          <w:rFonts w:eastAsia="Times New Roman" w:cstheme="minorHAnsi"/>
          <w:sz w:val="24"/>
        </w:rPr>
        <w:t xml:space="preserve"> </w:t>
      </w:r>
      <w:r w:rsidR="00A9441A">
        <w:rPr>
          <w:rFonts w:eastAsia="Times New Roman" w:cstheme="minorHAnsi"/>
          <w:sz w:val="24"/>
        </w:rPr>
        <w:t xml:space="preserve"> If the 5</w:t>
      </w:r>
      <w:r w:rsidR="00A9441A" w:rsidRPr="00A9441A">
        <w:rPr>
          <w:rFonts w:eastAsia="Times New Roman" w:cstheme="minorHAnsi"/>
          <w:sz w:val="24"/>
          <w:vertAlign w:val="superscript"/>
        </w:rPr>
        <w:t>th</w:t>
      </w:r>
      <w:r w:rsidR="00A9441A">
        <w:rPr>
          <w:rFonts w:eastAsia="Times New Roman" w:cstheme="minorHAnsi"/>
          <w:sz w:val="24"/>
        </w:rPr>
        <w:t xml:space="preserve"> order streams</w:t>
      </w:r>
      <w:r w:rsidRPr="00C4711E">
        <w:rPr>
          <w:rFonts w:eastAsia="Times New Roman" w:cstheme="minorHAnsi"/>
          <w:sz w:val="24"/>
        </w:rPr>
        <w:t xml:space="preserve"> were still under</w:t>
      </w:r>
      <w:r w:rsidR="00A9441A">
        <w:rPr>
          <w:rFonts w:eastAsia="Times New Roman" w:cstheme="minorHAnsi"/>
          <w:sz w:val="24"/>
        </w:rPr>
        <w:t xml:space="preserve"> </w:t>
      </w:r>
      <w:r w:rsidRPr="00C4711E">
        <w:rPr>
          <w:rFonts w:eastAsia="Times New Roman" w:cstheme="minorHAnsi"/>
          <w:sz w:val="24"/>
        </w:rPr>
        <w:t xml:space="preserve">extracted, I would increase the elevation tolerance </w:t>
      </w:r>
      <w:r w:rsidR="009D4933">
        <w:rPr>
          <w:rFonts w:eastAsia="Times New Roman" w:cstheme="minorHAnsi"/>
          <w:sz w:val="24"/>
        </w:rPr>
        <w:t>for that</w:t>
      </w:r>
      <w:r w:rsidRPr="00C4711E">
        <w:rPr>
          <w:rFonts w:eastAsia="Times New Roman" w:cstheme="minorHAnsi"/>
          <w:sz w:val="24"/>
        </w:rPr>
        <w:t xml:space="preserve"> </w:t>
      </w:r>
      <w:r w:rsidR="009D4933">
        <w:rPr>
          <w:rFonts w:eastAsia="Times New Roman" w:cstheme="minorHAnsi"/>
          <w:sz w:val="24"/>
        </w:rPr>
        <w:t>stream order</w:t>
      </w:r>
      <w:r w:rsidRPr="00C4711E">
        <w:rPr>
          <w:rFonts w:eastAsia="Times New Roman" w:cstheme="minorHAnsi"/>
          <w:sz w:val="24"/>
        </w:rPr>
        <w:t xml:space="preserve"> from 1 to 1.5. </w:t>
      </w:r>
      <w:r w:rsidR="009D4933">
        <w:rPr>
          <w:rFonts w:eastAsia="Times New Roman" w:cstheme="minorHAnsi"/>
          <w:sz w:val="24"/>
        </w:rPr>
        <w:t xml:space="preserve"> </w:t>
      </w:r>
      <w:r w:rsidRPr="00C4711E">
        <w:rPr>
          <w:rFonts w:eastAsia="Times New Roman" w:cstheme="minorHAnsi"/>
          <w:sz w:val="24"/>
        </w:rPr>
        <w:t xml:space="preserve">This process would be repeated until I finally have </w:t>
      </w:r>
      <w:r w:rsidR="009D4933">
        <w:rPr>
          <w:rFonts w:eastAsia="Times New Roman" w:cstheme="minorHAnsi"/>
          <w:sz w:val="24"/>
        </w:rPr>
        <w:t xml:space="preserve">the appearance of </w:t>
      </w:r>
      <w:r w:rsidRPr="00C4711E">
        <w:rPr>
          <w:rFonts w:eastAsia="Times New Roman" w:cstheme="minorHAnsi"/>
          <w:sz w:val="24"/>
        </w:rPr>
        <w:t xml:space="preserve">accurate </w:t>
      </w:r>
      <w:r w:rsidR="009D4933">
        <w:rPr>
          <w:rFonts w:eastAsia="Times New Roman" w:cstheme="minorHAnsi"/>
          <w:sz w:val="24"/>
        </w:rPr>
        <w:t>active channel polygons</w:t>
      </w:r>
      <w:r w:rsidR="00536DCD">
        <w:rPr>
          <w:rFonts w:eastAsia="Times New Roman" w:cstheme="minorHAnsi"/>
          <w:sz w:val="24"/>
        </w:rPr>
        <w:t>.</w:t>
      </w:r>
    </w:p>
    <w:p w14:paraId="748216F9" w14:textId="39F30EF7" w:rsidR="00E74E4F" w:rsidRPr="00536DCD" w:rsidRDefault="009D4933" w:rsidP="009B54D0">
      <w:pPr>
        <w:spacing w:before="100" w:beforeAutospacing="1" w:after="100" w:afterAutospacing="1" w:line="240" w:lineRule="auto"/>
        <w:rPr>
          <w:rFonts w:eastAsia="Times New Roman" w:cstheme="minorHAnsi"/>
          <w:sz w:val="24"/>
        </w:rPr>
      </w:pPr>
      <w:r>
        <w:rPr>
          <w:rFonts w:eastAsia="Times New Roman" w:cstheme="minorHAnsi"/>
          <w:sz w:val="24"/>
        </w:rPr>
        <w:t>In contrast, i</w:t>
      </w:r>
      <w:r w:rsidR="00A9441A">
        <w:rPr>
          <w:rFonts w:eastAsia="Times New Roman" w:cstheme="minorHAnsi"/>
          <w:sz w:val="24"/>
        </w:rPr>
        <w:t>f</w:t>
      </w:r>
      <w:r>
        <w:rPr>
          <w:rFonts w:eastAsia="Times New Roman" w:cstheme="minorHAnsi"/>
          <w:sz w:val="24"/>
        </w:rPr>
        <w:t xml:space="preserve"> it appeared that mostly</w:t>
      </w:r>
      <w:r w:rsidR="00C4711E" w:rsidRPr="00C4711E">
        <w:rPr>
          <w:rFonts w:eastAsia="Times New Roman" w:cstheme="minorHAnsi"/>
          <w:sz w:val="24"/>
        </w:rPr>
        <w:t xml:space="preserve"> 2nd order streams were over</w:t>
      </w:r>
      <w:r>
        <w:rPr>
          <w:rFonts w:eastAsia="Times New Roman" w:cstheme="minorHAnsi"/>
          <w:sz w:val="24"/>
        </w:rPr>
        <w:t xml:space="preserve"> </w:t>
      </w:r>
      <w:r w:rsidR="00C4711E" w:rsidRPr="00C4711E">
        <w:rPr>
          <w:rFonts w:eastAsia="Times New Roman" w:cstheme="minorHAnsi"/>
          <w:sz w:val="24"/>
        </w:rPr>
        <w:t xml:space="preserve">extracted (polygons bleeding out of the stream bed), </w:t>
      </w:r>
      <w:del w:id="347" w:author="Jonathan Brooks" w:date="2018-09-18T11:04:00Z">
        <w:r w:rsidDel="00D56243">
          <w:rPr>
            <w:rFonts w:eastAsia="Times New Roman" w:cstheme="minorHAnsi"/>
            <w:sz w:val="24"/>
          </w:rPr>
          <w:delText>in</w:delText>
        </w:r>
        <w:r w:rsidR="00C4711E" w:rsidRPr="00C4711E" w:rsidDel="00D56243">
          <w:rPr>
            <w:rFonts w:eastAsia="Times New Roman" w:cstheme="minorHAnsi"/>
            <w:sz w:val="24"/>
          </w:rPr>
          <w:delText xml:space="preserve"> my rerun of </w:delText>
        </w:r>
        <w:r w:rsidR="00C4711E" w:rsidRPr="009D4933" w:rsidDel="00D56243">
          <w:rPr>
            <w:rFonts w:eastAsia="Times New Roman" w:cstheme="minorHAnsi"/>
            <w:i/>
            <w:sz w:val="24"/>
          </w:rPr>
          <w:delText>Make Active Channel Polygons Part 2</w:delText>
        </w:r>
        <w:r w:rsidR="00C4711E" w:rsidRPr="00C4711E" w:rsidDel="00D56243">
          <w:rPr>
            <w:rFonts w:eastAsia="Times New Roman" w:cstheme="minorHAnsi"/>
            <w:sz w:val="24"/>
          </w:rPr>
          <w:delText xml:space="preserve"> </w:delText>
        </w:r>
      </w:del>
      <w:r w:rsidR="00C4711E" w:rsidRPr="00C4711E">
        <w:rPr>
          <w:rFonts w:eastAsia="Times New Roman" w:cstheme="minorHAnsi"/>
          <w:sz w:val="24"/>
        </w:rPr>
        <w:t>I would decrease my 2nd Order Elevation tolerance from 0.5 to 0.25 or 0</w:t>
      </w:r>
      <w:ins w:id="348" w:author="Jonathan Brooks" w:date="2018-09-18T11:04:00Z">
        <w:r w:rsidR="00D56243" w:rsidRPr="00D56243">
          <w:rPr>
            <w:rFonts w:eastAsia="Times New Roman" w:cstheme="minorHAnsi"/>
            <w:sz w:val="24"/>
          </w:rPr>
          <w:t xml:space="preserve"> </w:t>
        </w:r>
        <w:r w:rsidR="00D56243">
          <w:rPr>
            <w:rFonts w:eastAsia="Times New Roman" w:cstheme="minorHAnsi"/>
            <w:sz w:val="24"/>
          </w:rPr>
          <w:t>in</w:t>
        </w:r>
        <w:r w:rsidR="00D56243" w:rsidRPr="00C4711E">
          <w:rPr>
            <w:rFonts w:eastAsia="Times New Roman" w:cstheme="minorHAnsi"/>
            <w:sz w:val="24"/>
          </w:rPr>
          <w:t xml:space="preserve"> my rerun of </w:t>
        </w:r>
        <w:r w:rsidR="00D56243" w:rsidRPr="009D4933">
          <w:rPr>
            <w:rFonts w:eastAsia="Times New Roman" w:cstheme="minorHAnsi"/>
            <w:i/>
            <w:sz w:val="24"/>
          </w:rPr>
          <w:t>Make Active Channel Polygons Part 2</w:t>
        </w:r>
      </w:ins>
      <w:r w:rsidR="00C4711E" w:rsidRPr="00C4711E">
        <w:rPr>
          <w:rFonts w:eastAsia="Times New Roman" w:cstheme="minorHAnsi"/>
          <w:sz w:val="24"/>
        </w:rPr>
        <w:t>.</w:t>
      </w:r>
    </w:p>
    <w:p w14:paraId="3DB84704" w14:textId="77777777" w:rsidR="005A3B06" w:rsidRPr="005A3B06" w:rsidRDefault="00CB34EC" w:rsidP="005A3B06">
      <w:pPr>
        <w:pStyle w:val="Heading1"/>
      </w:pPr>
      <w:bookmarkStart w:id="349" w:name="_Toc505343324"/>
      <w:bookmarkStart w:id="350" w:name="_Hlk501460804"/>
      <w:bookmarkEnd w:id="329"/>
      <w:bookmarkEnd w:id="330"/>
      <w:r>
        <w:lastRenderedPageBreak/>
        <w:t xml:space="preserve">A Note About Errors </w:t>
      </w:r>
      <w:r w:rsidR="006C46C8">
        <w:t>U</w:t>
      </w:r>
      <w:r>
        <w:t xml:space="preserve">sing </w:t>
      </w:r>
      <w:r w:rsidR="005A3B06">
        <w:t>Make Active Channel Polygons</w:t>
      </w:r>
      <w:bookmarkEnd w:id="349"/>
    </w:p>
    <w:p w14:paraId="61894855" w14:textId="7830C60B" w:rsidR="00931971" w:rsidRDefault="005A3B06" w:rsidP="00931971">
      <w:pPr>
        <w:keepNext/>
        <w:keepLines/>
        <w:spacing w:before="200" w:after="360"/>
        <w:outlineLvl w:val="2"/>
        <w:rPr>
          <w:rFonts w:eastAsiaTheme="majorEastAsia" w:cstheme="majorBidi"/>
          <w:bCs/>
          <w:sz w:val="24"/>
        </w:rPr>
      </w:pPr>
      <w:r w:rsidRPr="00931971">
        <w:rPr>
          <w:rFonts w:eastAsiaTheme="majorEastAsia" w:cstheme="majorBidi"/>
          <w:bCs/>
          <w:sz w:val="24"/>
        </w:rPr>
        <w:t xml:space="preserve">You may notice small gaps occurring infrequently along </w:t>
      </w:r>
      <w:r w:rsidR="002707F1" w:rsidRPr="00931971">
        <w:rPr>
          <w:rFonts w:eastAsiaTheme="majorEastAsia" w:cstheme="majorBidi"/>
          <w:bCs/>
          <w:sz w:val="24"/>
        </w:rPr>
        <w:t>channels that are particular</w:t>
      </w:r>
      <w:r w:rsidR="0030081C" w:rsidRPr="00931971">
        <w:rPr>
          <w:rFonts w:eastAsiaTheme="majorEastAsia" w:cstheme="majorBidi"/>
          <w:bCs/>
          <w:sz w:val="24"/>
        </w:rPr>
        <w:t>l</w:t>
      </w:r>
      <w:r w:rsidR="002707F1" w:rsidRPr="00931971">
        <w:rPr>
          <w:rFonts w:eastAsiaTheme="majorEastAsia" w:cstheme="majorBidi"/>
          <w:bCs/>
          <w:sz w:val="24"/>
        </w:rPr>
        <w:t xml:space="preserve">y narrow and meandering </w:t>
      </w:r>
      <w:r w:rsidRPr="00931971">
        <w:rPr>
          <w:rFonts w:eastAsiaTheme="majorEastAsia" w:cstheme="majorBidi"/>
          <w:bCs/>
          <w:sz w:val="24"/>
        </w:rPr>
        <w:t>(</w:t>
      </w:r>
      <w:r w:rsidR="0030081C" w:rsidRPr="00931971">
        <w:rPr>
          <w:rFonts w:eastAsiaTheme="majorEastAsia" w:cstheme="majorBidi"/>
          <w:bCs/>
          <w:sz w:val="24"/>
        </w:rPr>
        <w:fldChar w:fldCharType="begin"/>
      </w:r>
      <w:r w:rsidR="0030081C" w:rsidRPr="00931971">
        <w:rPr>
          <w:rFonts w:eastAsiaTheme="majorEastAsia" w:cstheme="majorBidi"/>
          <w:bCs/>
          <w:sz w:val="24"/>
        </w:rPr>
        <w:instrText xml:space="preserve"> REF _Ref505338258 \h  \* MERGEFORMAT </w:instrText>
      </w:r>
      <w:r w:rsidR="0030081C" w:rsidRPr="00931971">
        <w:rPr>
          <w:rFonts w:eastAsiaTheme="majorEastAsia" w:cstheme="majorBidi"/>
          <w:bCs/>
          <w:sz w:val="24"/>
        </w:rPr>
      </w:r>
      <w:r w:rsidR="0030081C" w:rsidRPr="00931971">
        <w:rPr>
          <w:rFonts w:eastAsiaTheme="majorEastAsia" w:cstheme="majorBidi"/>
          <w:bCs/>
          <w:sz w:val="24"/>
        </w:rPr>
        <w:fldChar w:fldCharType="separate"/>
      </w:r>
      <w:r w:rsidR="00B823F7" w:rsidRPr="00B823F7">
        <w:rPr>
          <w:sz w:val="24"/>
        </w:rPr>
        <w:t xml:space="preserve">Figure </w:t>
      </w:r>
      <w:r w:rsidR="0030081C" w:rsidRPr="00931971">
        <w:rPr>
          <w:rFonts w:eastAsiaTheme="majorEastAsia" w:cstheme="majorBidi"/>
          <w:bCs/>
          <w:sz w:val="24"/>
        </w:rPr>
        <w:fldChar w:fldCharType="end"/>
      </w:r>
      <w:r w:rsidR="007B707E">
        <w:rPr>
          <w:rFonts w:eastAsiaTheme="majorEastAsia" w:cstheme="majorBidi"/>
          <w:bCs/>
          <w:sz w:val="24"/>
        </w:rPr>
        <w:t>63</w:t>
      </w:r>
      <w:r w:rsidRPr="00931971">
        <w:rPr>
          <w:rFonts w:eastAsiaTheme="majorEastAsia" w:cstheme="majorBidi"/>
          <w:bCs/>
          <w:sz w:val="24"/>
        </w:rPr>
        <w:t>). This is normal</w:t>
      </w:r>
      <w:r w:rsidR="00931971">
        <w:rPr>
          <w:rFonts w:eastAsiaTheme="majorEastAsia" w:cstheme="majorBidi"/>
          <w:bCs/>
          <w:sz w:val="24"/>
        </w:rPr>
        <w:t xml:space="preserve"> </w:t>
      </w:r>
      <w:r w:rsidR="00CB34EC" w:rsidRPr="00931971">
        <w:rPr>
          <w:rFonts w:eastAsiaTheme="majorEastAsia" w:cstheme="majorBidi"/>
          <w:bCs/>
          <w:sz w:val="24"/>
        </w:rPr>
        <w:t>and unfortunately</w:t>
      </w:r>
      <w:r w:rsidR="00931971">
        <w:rPr>
          <w:rFonts w:eastAsiaTheme="majorEastAsia" w:cstheme="majorBidi"/>
          <w:bCs/>
          <w:sz w:val="24"/>
        </w:rPr>
        <w:t>,</w:t>
      </w:r>
      <w:r w:rsidR="00CB34EC" w:rsidRPr="00931971">
        <w:rPr>
          <w:rFonts w:eastAsiaTheme="majorEastAsia" w:cstheme="majorBidi"/>
          <w:bCs/>
          <w:sz w:val="24"/>
        </w:rPr>
        <w:t xml:space="preserve"> there is no way to fix this</w:t>
      </w:r>
      <w:r w:rsidRPr="00931971">
        <w:rPr>
          <w:rFonts w:eastAsiaTheme="majorEastAsia" w:cstheme="majorBidi"/>
          <w:bCs/>
          <w:sz w:val="24"/>
        </w:rPr>
        <w:t xml:space="preserve">. </w:t>
      </w:r>
      <w:r w:rsidR="00931971">
        <w:rPr>
          <w:rFonts w:eastAsiaTheme="majorEastAsia" w:cstheme="majorBidi"/>
          <w:bCs/>
          <w:sz w:val="24"/>
        </w:rPr>
        <w:t xml:space="preserve"> </w:t>
      </w:r>
      <w:r w:rsidRPr="00931971">
        <w:rPr>
          <w:rFonts w:eastAsiaTheme="majorEastAsia" w:cstheme="majorBidi"/>
          <w:bCs/>
          <w:sz w:val="24"/>
        </w:rPr>
        <w:t>While annoying, these</w:t>
      </w:r>
      <w:r w:rsidR="00CB34EC" w:rsidRPr="00931971">
        <w:rPr>
          <w:rFonts w:eastAsiaTheme="majorEastAsia" w:cstheme="majorBidi"/>
          <w:bCs/>
          <w:sz w:val="24"/>
        </w:rPr>
        <w:t xml:space="preserve"> errors</w:t>
      </w:r>
      <w:r w:rsidRPr="00931971">
        <w:rPr>
          <w:rFonts w:eastAsiaTheme="majorEastAsia" w:cstheme="majorBidi"/>
          <w:bCs/>
          <w:sz w:val="24"/>
        </w:rPr>
        <w:t xml:space="preserve"> are very minor and should not be significant enough to affect the accuracy of any of the stream monitoring </w:t>
      </w:r>
      <w:r w:rsidR="0030081C" w:rsidRPr="00931971">
        <w:rPr>
          <w:rFonts w:eastAsiaTheme="majorEastAsia" w:cstheme="majorBidi"/>
          <w:bCs/>
          <w:sz w:val="24"/>
        </w:rPr>
        <w:t>tools</w:t>
      </w:r>
      <w:r w:rsidRPr="00931971">
        <w:rPr>
          <w:rFonts w:eastAsiaTheme="majorEastAsia" w:cstheme="majorBidi"/>
          <w:bCs/>
          <w:sz w:val="24"/>
        </w:rPr>
        <w:t>.</w:t>
      </w:r>
      <w:r w:rsidR="000C4B09" w:rsidRPr="00931971">
        <w:rPr>
          <w:rFonts w:eastAsiaTheme="majorEastAsia" w:cstheme="majorBidi"/>
          <w:bCs/>
          <w:sz w:val="24"/>
        </w:rPr>
        <w:t xml:space="preserve"> </w:t>
      </w:r>
      <w:r w:rsidR="00931971">
        <w:rPr>
          <w:rFonts w:eastAsiaTheme="majorEastAsia" w:cstheme="majorBidi"/>
          <w:bCs/>
          <w:sz w:val="24"/>
        </w:rPr>
        <w:t xml:space="preserve"> </w:t>
      </w:r>
    </w:p>
    <w:p w14:paraId="022A7F5F" w14:textId="77777777" w:rsidR="00DE7C62" w:rsidRPr="00931971" w:rsidRDefault="00DE7C62" w:rsidP="00931971">
      <w:pPr>
        <w:keepNext/>
        <w:keepLines/>
        <w:spacing w:before="200" w:after="360"/>
        <w:outlineLvl w:val="2"/>
        <w:rPr>
          <w:rFonts w:eastAsiaTheme="majorEastAsia" w:cstheme="majorBidi"/>
          <w:bCs/>
          <w:sz w:val="24"/>
        </w:rPr>
      </w:pPr>
    </w:p>
    <w:p w14:paraId="6AA8C396" w14:textId="77777777" w:rsidR="0030081C" w:rsidRDefault="002707F1" w:rsidP="0030081C">
      <w:pPr>
        <w:keepNext/>
        <w:keepLines/>
        <w:spacing w:before="200" w:after="0"/>
        <w:jc w:val="center"/>
        <w:outlineLvl w:val="2"/>
      </w:pPr>
      <w:r w:rsidRPr="002707F1">
        <w:rPr>
          <w:noProof/>
        </w:rPr>
        <w:drawing>
          <wp:inline distT="0" distB="0" distL="0" distR="0" wp14:anchorId="0063603D" wp14:editId="7F6FB336">
            <wp:extent cx="3272009" cy="2468880"/>
            <wp:effectExtent l="19050" t="19050" r="2413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72009" cy="2468880"/>
                    </a:xfrm>
                    <a:prstGeom prst="rect">
                      <a:avLst/>
                    </a:prstGeom>
                    <a:ln>
                      <a:solidFill>
                        <a:schemeClr val="tx1"/>
                      </a:solidFill>
                    </a:ln>
                  </pic:spPr>
                </pic:pic>
              </a:graphicData>
            </a:graphic>
          </wp:inline>
        </w:drawing>
      </w:r>
    </w:p>
    <w:p w14:paraId="6764421B" w14:textId="4100B22C" w:rsidR="0030081C" w:rsidRPr="00931971" w:rsidRDefault="0030081C" w:rsidP="00931971">
      <w:pPr>
        <w:pStyle w:val="Caption"/>
        <w:spacing w:after="360"/>
        <w:jc w:val="center"/>
        <w:rPr>
          <w:sz w:val="22"/>
        </w:rPr>
      </w:pPr>
      <w:bookmarkStart w:id="351" w:name="_Ref505338258"/>
      <w:bookmarkStart w:id="352" w:name="_Toc505343696"/>
      <w:r w:rsidRPr="00931971">
        <w:rPr>
          <w:sz w:val="22"/>
        </w:rPr>
        <w:t xml:space="preserve">Figure </w:t>
      </w:r>
      <w:bookmarkEnd w:id="351"/>
      <w:r w:rsidR="00C53DF3">
        <w:rPr>
          <w:sz w:val="22"/>
        </w:rPr>
        <w:t>63</w:t>
      </w:r>
      <w:r w:rsidRPr="00931971">
        <w:rPr>
          <w:sz w:val="22"/>
        </w:rPr>
        <w:t xml:space="preserve">. </w:t>
      </w:r>
      <w:r w:rsidR="00931971">
        <w:rPr>
          <w:sz w:val="22"/>
        </w:rPr>
        <w:t xml:space="preserve"> </w:t>
      </w:r>
      <w:r w:rsidR="00931971">
        <w:rPr>
          <w:b w:val="0"/>
          <w:sz w:val="22"/>
        </w:rPr>
        <w:t>S</w:t>
      </w:r>
      <w:r w:rsidRPr="00931971">
        <w:rPr>
          <w:b w:val="0"/>
          <w:sz w:val="22"/>
        </w:rPr>
        <w:t>mall gaps caused by narrow and meandering channel</w:t>
      </w:r>
      <w:bookmarkEnd w:id="352"/>
      <w:r w:rsidR="00931971">
        <w:rPr>
          <w:b w:val="0"/>
          <w:sz w:val="22"/>
        </w:rPr>
        <w:t>s</w:t>
      </w:r>
    </w:p>
    <w:p w14:paraId="0C49063D" w14:textId="76DDB8F0" w:rsidR="0060725B" w:rsidRPr="00931971" w:rsidRDefault="00931971" w:rsidP="0030081C">
      <w:pPr>
        <w:rPr>
          <w:sz w:val="24"/>
        </w:rPr>
      </w:pPr>
      <w:r>
        <w:rPr>
          <w:sz w:val="24"/>
        </w:rPr>
        <w:t>Very large</w:t>
      </w:r>
      <w:r w:rsidR="00BF6719" w:rsidRPr="00931971">
        <w:rPr>
          <w:sz w:val="24"/>
        </w:rPr>
        <w:t xml:space="preserve"> gaps</w:t>
      </w:r>
      <w:r w:rsidR="0030081C" w:rsidRPr="00931971">
        <w:rPr>
          <w:sz w:val="24"/>
        </w:rPr>
        <w:t xml:space="preserve"> (</w:t>
      </w:r>
      <w:r w:rsidR="0030081C" w:rsidRPr="00931971">
        <w:rPr>
          <w:sz w:val="24"/>
        </w:rPr>
        <w:fldChar w:fldCharType="begin"/>
      </w:r>
      <w:r w:rsidR="0030081C" w:rsidRPr="00931971">
        <w:rPr>
          <w:sz w:val="24"/>
        </w:rPr>
        <w:instrText xml:space="preserve"> REF _Ref505338388 \h </w:instrText>
      </w:r>
      <w:r>
        <w:rPr>
          <w:sz w:val="24"/>
        </w:rPr>
        <w:instrText xml:space="preserve"> \* MERGEFORMAT </w:instrText>
      </w:r>
      <w:r w:rsidR="0030081C" w:rsidRPr="00931971">
        <w:rPr>
          <w:sz w:val="24"/>
        </w:rPr>
      </w:r>
      <w:r w:rsidR="0030081C" w:rsidRPr="00931971">
        <w:rPr>
          <w:sz w:val="24"/>
        </w:rPr>
        <w:fldChar w:fldCharType="separate"/>
      </w:r>
      <w:r w:rsidR="00B823F7" w:rsidRPr="00B823F7">
        <w:rPr>
          <w:sz w:val="24"/>
        </w:rPr>
        <w:t>Figure</w:t>
      </w:r>
      <w:r w:rsidR="0030081C" w:rsidRPr="00931971">
        <w:rPr>
          <w:sz w:val="24"/>
        </w:rPr>
        <w:fldChar w:fldCharType="end"/>
      </w:r>
      <w:r w:rsidR="004167B8">
        <w:rPr>
          <w:sz w:val="24"/>
        </w:rPr>
        <w:t xml:space="preserve"> </w:t>
      </w:r>
      <w:r w:rsidR="00C53DF3">
        <w:rPr>
          <w:sz w:val="24"/>
        </w:rPr>
        <w:t>64</w:t>
      </w:r>
      <w:r w:rsidR="0030081C" w:rsidRPr="00931971">
        <w:rPr>
          <w:sz w:val="24"/>
        </w:rPr>
        <w:t>)</w:t>
      </w:r>
      <w:r>
        <w:rPr>
          <w:sz w:val="24"/>
        </w:rPr>
        <w:t xml:space="preserve"> </w:t>
      </w:r>
      <w:r w:rsidR="006C46C8">
        <w:rPr>
          <w:sz w:val="24"/>
        </w:rPr>
        <w:t>may occur when</w:t>
      </w:r>
      <w:r w:rsidR="00CB34EC" w:rsidRPr="00931971">
        <w:rPr>
          <w:sz w:val="24"/>
        </w:rPr>
        <w:t xml:space="preserve"> stream lines </w:t>
      </w:r>
      <w:r w:rsidR="006C46C8">
        <w:rPr>
          <w:sz w:val="24"/>
        </w:rPr>
        <w:t>are</w:t>
      </w:r>
      <w:r w:rsidR="00BC21C9">
        <w:rPr>
          <w:sz w:val="24"/>
        </w:rPr>
        <w:t xml:space="preserve"> misdrawn </w:t>
      </w:r>
      <w:r w:rsidR="00CB34EC" w:rsidRPr="00931971">
        <w:rPr>
          <w:sz w:val="24"/>
        </w:rPr>
        <w:t>far</w:t>
      </w:r>
      <w:r w:rsidR="00BC21C9">
        <w:rPr>
          <w:sz w:val="24"/>
        </w:rPr>
        <w:t xml:space="preserve"> away</w:t>
      </w:r>
      <w:r w:rsidR="00CB34EC" w:rsidRPr="00931971">
        <w:rPr>
          <w:sz w:val="24"/>
        </w:rPr>
        <w:t xml:space="preserve"> from their actual location</w:t>
      </w:r>
      <w:r w:rsidR="00BC21C9">
        <w:rPr>
          <w:sz w:val="24"/>
        </w:rPr>
        <w:t xml:space="preserve">s.  </w:t>
      </w:r>
      <w:r w:rsidR="00CB34EC" w:rsidRPr="006C46C8">
        <w:rPr>
          <w:i/>
          <w:sz w:val="24"/>
        </w:rPr>
        <w:t>For more information on why this error occurs s</w:t>
      </w:r>
      <w:r w:rsidR="006C46C8" w:rsidRPr="006C46C8">
        <w:rPr>
          <w:i/>
          <w:sz w:val="24"/>
        </w:rPr>
        <w:t>ee</w:t>
      </w:r>
      <w:r w:rsidR="006C46C8">
        <w:rPr>
          <w:i/>
          <w:sz w:val="24"/>
        </w:rPr>
        <w:t>:</w:t>
      </w:r>
      <w:r w:rsidR="006C46C8" w:rsidRPr="006C46C8">
        <w:rPr>
          <w:i/>
          <w:sz w:val="24"/>
        </w:rPr>
        <w:t xml:space="preserve"> </w:t>
      </w:r>
      <w:hyperlink w:anchor="_A_Note_About" w:history="1">
        <w:r w:rsidR="006C46C8" w:rsidRPr="00F8242D">
          <w:rPr>
            <w:rStyle w:val="Hyperlink"/>
            <w:sz w:val="24"/>
          </w:rPr>
          <w:t>A Note About Errors using Make</w:t>
        </w:r>
        <w:r w:rsidR="002707F1" w:rsidRPr="00F8242D">
          <w:rPr>
            <w:rStyle w:val="Hyperlink"/>
            <w:sz w:val="24"/>
          </w:rPr>
          <w:t xml:space="preserve"> Stream</w:t>
        </w:r>
        <w:r w:rsidR="006C46C8" w:rsidRPr="00F8242D">
          <w:rPr>
            <w:rStyle w:val="Hyperlink"/>
            <w:sz w:val="24"/>
          </w:rPr>
          <w:t xml:space="preserve"> L</w:t>
        </w:r>
        <w:r w:rsidR="00BC21C9" w:rsidRPr="00F8242D">
          <w:rPr>
            <w:rStyle w:val="Hyperlink"/>
            <w:sz w:val="24"/>
          </w:rPr>
          <w:t>ine</w:t>
        </w:r>
        <w:r w:rsidR="00CB34EC" w:rsidRPr="00F8242D">
          <w:rPr>
            <w:rStyle w:val="Hyperlink"/>
            <w:sz w:val="24"/>
          </w:rPr>
          <w:t>.</w:t>
        </w:r>
      </w:hyperlink>
      <w:r w:rsidR="00CB34EC" w:rsidRPr="00931971">
        <w:rPr>
          <w:sz w:val="24"/>
        </w:rPr>
        <w:t xml:space="preserve"> </w:t>
      </w:r>
    </w:p>
    <w:p w14:paraId="6881125F" w14:textId="77777777" w:rsidR="0030081C" w:rsidRDefault="002707F1" w:rsidP="0030081C">
      <w:pPr>
        <w:keepNext/>
        <w:keepLines/>
        <w:spacing w:before="200" w:after="0"/>
        <w:jc w:val="center"/>
        <w:outlineLvl w:val="2"/>
      </w:pPr>
      <w:r>
        <w:rPr>
          <w:rFonts w:asciiTheme="majorHAnsi" w:eastAsiaTheme="majorEastAsia" w:hAnsiTheme="majorHAnsi" w:cstheme="majorBidi"/>
          <w:bCs/>
          <w:noProof/>
        </w:rPr>
        <w:lastRenderedPageBreak/>
        <w:drawing>
          <wp:inline distT="0" distB="0" distL="0" distR="0" wp14:anchorId="7B3B2184" wp14:editId="2681B9C5">
            <wp:extent cx="5293685" cy="2560320"/>
            <wp:effectExtent l="19050" t="19050" r="2159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3685" cy="2560320"/>
                    </a:xfrm>
                    <a:prstGeom prst="rect">
                      <a:avLst/>
                    </a:prstGeom>
                    <a:noFill/>
                    <a:ln>
                      <a:solidFill>
                        <a:schemeClr val="tx1"/>
                      </a:solidFill>
                    </a:ln>
                  </pic:spPr>
                </pic:pic>
              </a:graphicData>
            </a:graphic>
          </wp:inline>
        </w:drawing>
      </w:r>
    </w:p>
    <w:p w14:paraId="3AAAB9E7" w14:textId="079728C7" w:rsidR="0030081C" w:rsidRDefault="0030081C" w:rsidP="0030081C">
      <w:pPr>
        <w:pStyle w:val="Caption"/>
        <w:jc w:val="center"/>
        <w:rPr>
          <w:b w:val="0"/>
          <w:sz w:val="22"/>
        </w:rPr>
      </w:pPr>
      <w:bookmarkStart w:id="353" w:name="_Ref505338388"/>
      <w:bookmarkStart w:id="354" w:name="_Toc505343697"/>
      <w:r w:rsidRPr="006C46C8">
        <w:rPr>
          <w:sz w:val="22"/>
        </w:rPr>
        <w:t>Figure</w:t>
      </w:r>
      <w:bookmarkEnd w:id="353"/>
      <w:r w:rsidR="00617CFF">
        <w:rPr>
          <w:sz w:val="22"/>
        </w:rPr>
        <w:t xml:space="preserve"> </w:t>
      </w:r>
      <w:r w:rsidR="00C53DF3">
        <w:rPr>
          <w:sz w:val="22"/>
        </w:rPr>
        <w:t>64</w:t>
      </w:r>
      <w:r w:rsidRPr="006C46C8">
        <w:rPr>
          <w:sz w:val="22"/>
        </w:rPr>
        <w:t xml:space="preserve">. </w:t>
      </w:r>
      <w:r w:rsidR="006C46C8">
        <w:rPr>
          <w:sz w:val="22"/>
        </w:rPr>
        <w:t xml:space="preserve"> </w:t>
      </w:r>
      <w:r w:rsidR="00BC21C9">
        <w:rPr>
          <w:b w:val="0"/>
          <w:sz w:val="22"/>
        </w:rPr>
        <w:t>L</w:t>
      </w:r>
      <w:r w:rsidRPr="006C46C8">
        <w:rPr>
          <w:b w:val="0"/>
          <w:sz w:val="22"/>
        </w:rPr>
        <w:t>arge gap</w:t>
      </w:r>
      <w:r w:rsidR="00BC21C9">
        <w:rPr>
          <w:b w:val="0"/>
          <w:sz w:val="22"/>
        </w:rPr>
        <w:t>s occur</w:t>
      </w:r>
      <w:r w:rsidR="006C46C8">
        <w:rPr>
          <w:b w:val="0"/>
          <w:sz w:val="22"/>
        </w:rPr>
        <w:t xml:space="preserve"> when Make</w:t>
      </w:r>
      <w:r w:rsidRPr="006C46C8">
        <w:rPr>
          <w:b w:val="0"/>
          <w:sz w:val="22"/>
        </w:rPr>
        <w:t xml:space="preserve"> Stream</w:t>
      </w:r>
      <w:r w:rsidR="006C46C8">
        <w:rPr>
          <w:b w:val="0"/>
          <w:sz w:val="22"/>
        </w:rPr>
        <w:t xml:space="preserve"> L</w:t>
      </w:r>
      <w:r w:rsidRPr="006C46C8">
        <w:rPr>
          <w:b w:val="0"/>
          <w:sz w:val="22"/>
        </w:rPr>
        <w:t xml:space="preserve">ines </w:t>
      </w:r>
      <w:r w:rsidR="006C46C8">
        <w:rPr>
          <w:b w:val="0"/>
          <w:sz w:val="22"/>
        </w:rPr>
        <w:t xml:space="preserve">draws stream lines </w:t>
      </w:r>
      <w:r w:rsidR="00BC21C9">
        <w:rPr>
          <w:b w:val="0"/>
          <w:sz w:val="22"/>
        </w:rPr>
        <w:t>far</w:t>
      </w:r>
      <w:r w:rsidRPr="006C46C8">
        <w:rPr>
          <w:b w:val="0"/>
          <w:sz w:val="22"/>
        </w:rPr>
        <w:t xml:space="preserve"> from actual channel</w:t>
      </w:r>
      <w:bookmarkEnd w:id="354"/>
    </w:p>
    <w:p w14:paraId="42AAA244" w14:textId="0691372B" w:rsidR="00353749" w:rsidRPr="00867935" w:rsidRDefault="00282C83" w:rsidP="009E42BA">
      <w:pPr>
        <w:spacing w:after="240"/>
        <w:rPr>
          <w:sz w:val="24"/>
          <w:szCs w:val="24"/>
        </w:rPr>
      </w:pPr>
      <w:r>
        <w:rPr>
          <w:sz w:val="24"/>
          <w:szCs w:val="24"/>
        </w:rPr>
        <w:t>T</w:t>
      </w:r>
      <w:r w:rsidR="00867935">
        <w:rPr>
          <w:sz w:val="24"/>
          <w:szCs w:val="24"/>
        </w:rPr>
        <w:t xml:space="preserve">he </w:t>
      </w:r>
      <w:r w:rsidR="00867935">
        <w:rPr>
          <w:i/>
          <w:sz w:val="24"/>
          <w:szCs w:val="24"/>
        </w:rPr>
        <w:t xml:space="preserve">Make Stream Lines </w:t>
      </w:r>
      <w:r>
        <w:rPr>
          <w:sz w:val="24"/>
          <w:szCs w:val="24"/>
        </w:rPr>
        <w:t xml:space="preserve">tool may also extract stream lines from </w:t>
      </w:r>
      <w:r w:rsidR="00867935">
        <w:rPr>
          <w:sz w:val="24"/>
          <w:szCs w:val="24"/>
        </w:rPr>
        <w:t>flat surface</w:t>
      </w:r>
      <w:r>
        <w:rPr>
          <w:sz w:val="24"/>
          <w:szCs w:val="24"/>
        </w:rPr>
        <w:t>s</w:t>
      </w:r>
      <w:r w:rsidR="00867935">
        <w:rPr>
          <w:sz w:val="24"/>
          <w:szCs w:val="24"/>
        </w:rPr>
        <w:t xml:space="preserve"> that ha</w:t>
      </w:r>
      <w:r>
        <w:rPr>
          <w:sz w:val="24"/>
          <w:szCs w:val="24"/>
        </w:rPr>
        <w:t>ve</w:t>
      </w:r>
      <w:r w:rsidR="00867935">
        <w:rPr>
          <w:sz w:val="24"/>
          <w:szCs w:val="24"/>
        </w:rPr>
        <w:t xml:space="preserve"> no actual stream</w:t>
      </w:r>
      <w:r>
        <w:rPr>
          <w:sz w:val="24"/>
          <w:szCs w:val="24"/>
        </w:rPr>
        <w:t>s</w:t>
      </w:r>
      <w:r w:rsidR="008D7EBC" w:rsidRPr="00867935">
        <w:rPr>
          <w:sz w:val="24"/>
          <w:szCs w:val="24"/>
        </w:rPr>
        <w:t>.</w:t>
      </w:r>
      <w:r w:rsidR="00867935">
        <w:rPr>
          <w:sz w:val="24"/>
          <w:szCs w:val="24"/>
        </w:rPr>
        <w:t xml:space="preserve"> </w:t>
      </w:r>
      <w:r w:rsidR="008D7EBC" w:rsidRPr="00867935">
        <w:rPr>
          <w:sz w:val="24"/>
          <w:szCs w:val="24"/>
        </w:rPr>
        <w:t xml:space="preserve"> The </w:t>
      </w:r>
      <w:r w:rsidR="008D7EBC" w:rsidRPr="00867935">
        <w:rPr>
          <w:i/>
          <w:sz w:val="24"/>
          <w:szCs w:val="24"/>
        </w:rPr>
        <w:t>Make Active Channel Polygons</w:t>
      </w:r>
      <w:r w:rsidR="008D7EBC" w:rsidRPr="00867935">
        <w:rPr>
          <w:sz w:val="24"/>
          <w:szCs w:val="24"/>
        </w:rPr>
        <w:t xml:space="preserve"> tool extracts areas</w:t>
      </w:r>
      <w:r>
        <w:rPr>
          <w:sz w:val="24"/>
          <w:szCs w:val="24"/>
        </w:rPr>
        <w:t xml:space="preserve"> around the stream lines</w:t>
      </w:r>
      <w:r w:rsidR="008D7EBC" w:rsidRPr="00867935">
        <w:rPr>
          <w:sz w:val="24"/>
          <w:szCs w:val="24"/>
        </w:rPr>
        <w:t xml:space="preserve"> based on elevation change. </w:t>
      </w:r>
      <w:r w:rsidR="00353749">
        <w:rPr>
          <w:sz w:val="24"/>
          <w:szCs w:val="24"/>
        </w:rPr>
        <w:t xml:space="preserve"> </w:t>
      </w:r>
      <w:r>
        <w:rPr>
          <w:sz w:val="24"/>
          <w:szCs w:val="24"/>
        </w:rPr>
        <w:t xml:space="preserve">Because </w:t>
      </w:r>
      <w:r w:rsidR="00353749">
        <w:rPr>
          <w:sz w:val="24"/>
          <w:szCs w:val="24"/>
        </w:rPr>
        <w:t>little to no elevation change</w:t>
      </w:r>
      <w:r>
        <w:rPr>
          <w:sz w:val="24"/>
          <w:szCs w:val="24"/>
        </w:rPr>
        <w:t xml:space="preserve"> occurs</w:t>
      </w:r>
      <w:r w:rsidR="00353749">
        <w:rPr>
          <w:sz w:val="24"/>
          <w:szCs w:val="24"/>
        </w:rPr>
        <w:t xml:space="preserve"> </w:t>
      </w:r>
      <w:r>
        <w:rPr>
          <w:sz w:val="24"/>
          <w:szCs w:val="24"/>
        </w:rPr>
        <w:t xml:space="preserve">across </w:t>
      </w:r>
      <w:r w:rsidR="008D7EBC" w:rsidRPr="00867935">
        <w:rPr>
          <w:sz w:val="24"/>
          <w:szCs w:val="24"/>
        </w:rPr>
        <w:t>flat surface</w:t>
      </w:r>
      <w:r>
        <w:rPr>
          <w:sz w:val="24"/>
          <w:szCs w:val="24"/>
        </w:rPr>
        <w:t>s, the tool may also incorrectl</w:t>
      </w:r>
      <w:r w:rsidR="00353749">
        <w:rPr>
          <w:sz w:val="24"/>
          <w:szCs w:val="24"/>
        </w:rPr>
        <w:t>y</w:t>
      </w:r>
      <w:r w:rsidR="008D7EBC" w:rsidRPr="00867935">
        <w:rPr>
          <w:sz w:val="24"/>
          <w:szCs w:val="24"/>
        </w:rPr>
        <w:t xml:space="preserve"> extract </w:t>
      </w:r>
      <w:r w:rsidR="00353749">
        <w:rPr>
          <w:sz w:val="24"/>
          <w:szCs w:val="24"/>
        </w:rPr>
        <w:t>the flat</w:t>
      </w:r>
      <w:r w:rsidR="008D7EBC" w:rsidRPr="00867935">
        <w:rPr>
          <w:sz w:val="24"/>
          <w:szCs w:val="24"/>
        </w:rPr>
        <w:t xml:space="preserve"> area </w:t>
      </w:r>
      <w:r>
        <w:rPr>
          <w:sz w:val="24"/>
          <w:szCs w:val="24"/>
        </w:rPr>
        <w:t xml:space="preserve">around a misdrawn line </w:t>
      </w:r>
      <w:r w:rsidR="008D7EBC" w:rsidRPr="00867935">
        <w:rPr>
          <w:sz w:val="24"/>
          <w:szCs w:val="24"/>
        </w:rPr>
        <w:t>as a stream</w:t>
      </w:r>
      <w:r w:rsidR="00617CFF">
        <w:rPr>
          <w:sz w:val="24"/>
          <w:szCs w:val="24"/>
        </w:rPr>
        <w:t xml:space="preserve"> (Figure </w:t>
      </w:r>
      <w:r w:rsidR="00C53DF3">
        <w:rPr>
          <w:sz w:val="24"/>
          <w:szCs w:val="24"/>
        </w:rPr>
        <w:t>65</w:t>
      </w:r>
      <w:r>
        <w:rPr>
          <w:sz w:val="24"/>
          <w:szCs w:val="24"/>
        </w:rPr>
        <w:t>)</w:t>
      </w:r>
      <w:r w:rsidR="008D7EBC" w:rsidRPr="00867935">
        <w:rPr>
          <w:sz w:val="24"/>
          <w:szCs w:val="24"/>
        </w:rPr>
        <w:t>.</w:t>
      </w:r>
      <w:ins w:id="355" w:author="Jonathan Brooks" w:date="2018-09-18T11:22:00Z">
        <w:r w:rsidR="001D3148">
          <w:rPr>
            <w:sz w:val="24"/>
            <w:szCs w:val="24"/>
          </w:rPr>
          <w:t xml:space="preserve"> Manually editing stream lines can help reduce these errors. </w:t>
        </w:r>
      </w:ins>
    </w:p>
    <w:p w14:paraId="271FF242" w14:textId="77777777" w:rsidR="001A4DDC" w:rsidRPr="001A4DDC" w:rsidRDefault="001A4DDC" w:rsidP="00406D4C">
      <w:pPr>
        <w:spacing w:after="0"/>
        <w:jc w:val="center"/>
      </w:pPr>
      <w:r w:rsidRPr="001A4DDC">
        <w:rPr>
          <w:noProof/>
        </w:rPr>
        <w:drawing>
          <wp:inline distT="0" distB="0" distL="0" distR="0" wp14:anchorId="59C074EF" wp14:editId="4752E1C5">
            <wp:extent cx="4331107" cy="3108960"/>
            <wp:effectExtent l="19050" t="19050" r="1270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1107" cy="3108960"/>
                    </a:xfrm>
                    <a:prstGeom prst="rect">
                      <a:avLst/>
                    </a:prstGeom>
                    <a:ln>
                      <a:solidFill>
                        <a:schemeClr val="tx1"/>
                      </a:solidFill>
                    </a:ln>
                  </pic:spPr>
                </pic:pic>
              </a:graphicData>
            </a:graphic>
          </wp:inline>
        </w:drawing>
      </w:r>
    </w:p>
    <w:p w14:paraId="0F9D8281" w14:textId="1F8A1512" w:rsidR="00406D4C" w:rsidRPr="00016B90" w:rsidRDefault="00406D4C" w:rsidP="00406D4C">
      <w:pPr>
        <w:pStyle w:val="Caption"/>
        <w:spacing w:after="360"/>
        <w:jc w:val="center"/>
        <w:rPr>
          <w:rFonts w:asciiTheme="majorHAnsi" w:eastAsiaTheme="majorEastAsia" w:hAnsiTheme="majorHAnsi" w:cstheme="majorBidi"/>
          <w:b w:val="0"/>
          <w:bCs w:val="0"/>
          <w:color w:val="365F91" w:themeColor="accent1" w:themeShade="BF"/>
          <w:sz w:val="36"/>
          <w:szCs w:val="28"/>
        </w:rPr>
      </w:pPr>
      <w:r w:rsidRPr="00016B90">
        <w:rPr>
          <w:sz w:val="22"/>
        </w:rPr>
        <w:t xml:space="preserve">Figure </w:t>
      </w:r>
      <w:r w:rsidR="00C53DF3">
        <w:rPr>
          <w:sz w:val="22"/>
        </w:rPr>
        <w:t>65</w:t>
      </w:r>
      <w:r w:rsidRPr="00016B90">
        <w:rPr>
          <w:sz w:val="22"/>
        </w:rPr>
        <w:t xml:space="preserve">. </w:t>
      </w:r>
      <w:r>
        <w:rPr>
          <w:sz w:val="22"/>
        </w:rPr>
        <w:t xml:space="preserve"> </w:t>
      </w:r>
      <w:r w:rsidRPr="00406D4C">
        <w:rPr>
          <w:b w:val="0"/>
          <w:sz w:val="22"/>
        </w:rPr>
        <w:t>Over ex</w:t>
      </w:r>
      <w:r>
        <w:rPr>
          <w:b w:val="0"/>
          <w:sz w:val="22"/>
        </w:rPr>
        <w:t>t</w:t>
      </w:r>
      <w:r w:rsidRPr="00406D4C">
        <w:rPr>
          <w:b w:val="0"/>
          <w:sz w:val="22"/>
        </w:rPr>
        <w:t>raction</w:t>
      </w:r>
      <w:r>
        <w:rPr>
          <w:b w:val="0"/>
          <w:sz w:val="22"/>
        </w:rPr>
        <w:t xml:space="preserve"> error</w:t>
      </w:r>
      <w:r w:rsidRPr="00406D4C">
        <w:rPr>
          <w:b w:val="0"/>
          <w:sz w:val="22"/>
        </w:rPr>
        <w:t xml:space="preserve"> on misdrawn stream lines</w:t>
      </w:r>
    </w:p>
    <w:p w14:paraId="28A44F01" w14:textId="214D43B0" w:rsidR="0060725B" w:rsidRPr="00931971" w:rsidRDefault="005A3B06" w:rsidP="003128FF">
      <w:pPr>
        <w:spacing w:after="240"/>
        <w:rPr>
          <w:rFonts w:eastAsiaTheme="majorEastAsia" w:cstheme="majorBidi"/>
          <w:bCs/>
          <w:sz w:val="24"/>
        </w:rPr>
      </w:pPr>
      <w:r w:rsidRPr="00931971">
        <w:rPr>
          <w:rFonts w:eastAsiaTheme="majorEastAsia" w:cstheme="majorBidi"/>
          <w:bCs/>
          <w:sz w:val="24"/>
        </w:rPr>
        <w:lastRenderedPageBreak/>
        <w:t xml:space="preserve">The user may also notice </w:t>
      </w:r>
      <w:r w:rsidR="00756F8F">
        <w:rPr>
          <w:rFonts w:eastAsiaTheme="majorEastAsia" w:cstheme="majorBidi"/>
          <w:bCs/>
          <w:sz w:val="24"/>
        </w:rPr>
        <w:t xml:space="preserve">small </w:t>
      </w:r>
      <w:r w:rsidRPr="00931971">
        <w:rPr>
          <w:rFonts w:eastAsiaTheme="majorEastAsia" w:cstheme="majorBidi"/>
          <w:bCs/>
          <w:sz w:val="24"/>
        </w:rPr>
        <w:t>polygons that are outside of the stream bed</w:t>
      </w:r>
      <w:r w:rsidR="00CB34EC" w:rsidRPr="00931971">
        <w:rPr>
          <w:rFonts w:eastAsiaTheme="majorEastAsia" w:cstheme="majorBidi"/>
          <w:bCs/>
          <w:sz w:val="24"/>
        </w:rPr>
        <w:t xml:space="preserve"> (</w:t>
      </w:r>
      <w:r w:rsidR="00C53DF3">
        <w:rPr>
          <w:rFonts w:eastAsiaTheme="majorEastAsia" w:cstheme="majorBidi"/>
          <w:bCs/>
          <w:sz w:val="24"/>
        </w:rPr>
        <w:t>Figure 66</w:t>
      </w:r>
      <w:r w:rsidR="00CB34EC" w:rsidRPr="00931971">
        <w:rPr>
          <w:rFonts w:eastAsiaTheme="majorEastAsia" w:cstheme="majorBidi"/>
          <w:bCs/>
          <w:sz w:val="24"/>
        </w:rPr>
        <w:t>)</w:t>
      </w:r>
      <w:r w:rsidRPr="00931971">
        <w:rPr>
          <w:rFonts w:eastAsiaTheme="majorEastAsia" w:cstheme="majorBidi"/>
          <w:bCs/>
          <w:sz w:val="24"/>
        </w:rPr>
        <w:t xml:space="preserve">. </w:t>
      </w:r>
      <w:r w:rsidR="003128FF">
        <w:rPr>
          <w:rFonts w:eastAsiaTheme="majorEastAsia" w:cstheme="majorBidi"/>
          <w:bCs/>
          <w:sz w:val="24"/>
        </w:rPr>
        <w:t xml:space="preserve"> </w:t>
      </w:r>
      <w:r w:rsidR="00CB34EC" w:rsidRPr="00931971">
        <w:rPr>
          <w:rFonts w:eastAsiaTheme="majorEastAsia" w:cstheme="majorBidi"/>
          <w:bCs/>
          <w:sz w:val="24"/>
        </w:rPr>
        <w:t xml:space="preserve">Remember that the output from this tool </w:t>
      </w:r>
      <w:r w:rsidR="0060725B" w:rsidRPr="00931971">
        <w:rPr>
          <w:rFonts w:eastAsiaTheme="majorEastAsia" w:cstheme="majorBidi"/>
          <w:bCs/>
          <w:sz w:val="24"/>
        </w:rPr>
        <w:t xml:space="preserve">is considered a draft dataset. </w:t>
      </w:r>
      <w:r w:rsidR="00BC21C9">
        <w:rPr>
          <w:rFonts w:eastAsiaTheme="majorEastAsia" w:cstheme="majorBidi"/>
          <w:bCs/>
          <w:sz w:val="24"/>
        </w:rPr>
        <w:t xml:space="preserve"> </w:t>
      </w:r>
      <w:r w:rsidR="0060725B" w:rsidRPr="00931971">
        <w:rPr>
          <w:rFonts w:eastAsiaTheme="majorEastAsia" w:cstheme="majorBidi"/>
          <w:bCs/>
          <w:sz w:val="24"/>
        </w:rPr>
        <w:t>Most</w:t>
      </w:r>
      <w:r w:rsidR="00BC21C9">
        <w:rPr>
          <w:rFonts w:eastAsiaTheme="majorEastAsia" w:cstheme="majorBidi"/>
          <w:bCs/>
          <w:sz w:val="24"/>
        </w:rPr>
        <w:t>,</w:t>
      </w:r>
      <w:r w:rsidR="0060725B" w:rsidRPr="00931971">
        <w:rPr>
          <w:rFonts w:eastAsiaTheme="majorEastAsia" w:cstheme="majorBidi"/>
          <w:bCs/>
          <w:sz w:val="24"/>
        </w:rPr>
        <w:t xml:space="preserve"> if not all</w:t>
      </w:r>
      <w:r w:rsidR="00BC21C9">
        <w:rPr>
          <w:rFonts w:eastAsiaTheme="majorEastAsia" w:cstheme="majorBidi"/>
          <w:bCs/>
          <w:sz w:val="24"/>
        </w:rPr>
        <w:t>,</w:t>
      </w:r>
      <w:r w:rsidR="0060725B" w:rsidRPr="00931971">
        <w:rPr>
          <w:rFonts w:eastAsiaTheme="majorEastAsia" w:cstheme="majorBidi"/>
          <w:bCs/>
          <w:sz w:val="24"/>
        </w:rPr>
        <w:t xml:space="preserve"> of these types of</w:t>
      </w:r>
      <w:r w:rsidRPr="00931971">
        <w:rPr>
          <w:rFonts w:eastAsiaTheme="majorEastAsia" w:cstheme="majorBidi"/>
          <w:bCs/>
          <w:sz w:val="24"/>
        </w:rPr>
        <w:t xml:space="preserve"> errors will be deleted</w:t>
      </w:r>
      <w:r w:rsidR="0060725B" w:rsidRPr="00931971">
        <w:rPr>
          <w:rFonts w:eastAsiaTheme="majorEastAsia" w:cstheme="majorBidi"/>
          <w:bCs/>
          <w:sz w:val="24"/>
        </w:rPr>
        <w:t xml:space="preserve"> from the final version</w:t>
      </w:r>
      <w:r w:rsidRPr="00931971">
        <w:rPr>
          <w:rFonts w:eastAsiaTheme="majorEastAsia" w:cstheme="majorBidi"/>
          <w:bCs/>
          <w:sz w:val="24"/>
        </w:rPr>
        <w:t xml:space="preserve"> once run through the </w:t>
      </w:r>
      <w:r w:rsidRPr="00056201">
        <w:rPr>
          <w:rFonts w:eastAsiaTheme="majorEastAsia" w:cstheme="majorBidi"/>
          <w:bCs/>
          <w:i/>
          <w:sz w:val="24"/>
        </w:rPr>
        <w:t xml:space="preserve">Make </w:t>
      </w:r>
      <w:proofErr w:type="spellStart"/>
      <w:r w:rsidRPr="00056201">
        <w:rPr>
          <w:rFonts w:eastAsiaTheme="majorEastAsia" w:cstheme="majorBidi"/>
          <w:bCs/>
          <w:i/>
          <w:sz w:val="24"/>
        </w:rPr>
        <w:t>Bankfull</w:t>
      </w:r>
      <w:proofErr w:type="spellEnd"/>
      <w:r w:rsidRPr="00931971">
        <w:rPr>
          <w:rFonts w:eastAsiaTheme="majorEastAsia" w:cstheme="majorBidi"/>
          <w:bCs/>
          <w:sz w:val="24"/>
        </w:rPr>
        <w:t xml:space="preserve"> tool. </w:t>
      </w:r>
    </w:p>
    <w:p w14:paraId="42779F6C" w14:textId="77777777" w:rsidR="0030081C" w:rsidRDefault="0030081C" w:rsidP="003128FF">
      <w:pPr>
        <w:keepNext/>
        <w:spacing w:after="0"/>
        <w:jc w:val="center"/>
      </w:pPr>
      <w:r w:rsidRPr="0060725B">
        <w:rPr>
          <w:noProof/>
        </w:rPr>
        <w:drawing>
          <wp:inline distT="0" distB="0" distL="0" distR="0" wp14:anchorId="51AC2073" wp14:editId="5365CC78">
            <wp:extent cx="2966146" cy="2468880"/>
            <wp:effectExtent l="19050" t="19050" r="2476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6146" cy="2468880"/>
                    </a:xfrm>
                    <a:prstGeom prst="rect">
                      <a:avLst/>
                    </a:prstGeom>
                    <a:ln>
                      <a:solidFill>
                        <a:schemeClr val="tx1"/>
                      </a:solidFill>
                    </a:ln>
                  </pic:spPr>
                </pic:pic>
              </a:graphicData>
            </a:graphic>
          </wp:inline>
        </w:drawing>
      </w:r>
    </w:p>
    <w:p w14:paraId="022BC5B5" w14:textId="2AF09219" w:rsidR="008E1421" w:rsidRPr="003128FF" w:rsidRDefault="0030081C" w:rsidP="003128FF">
      <w:pPr>
        <w:pStyle w:val="Caption"/>
        <w:spacing w:after="240"/>
        <w:jc w:val="center"/>
        <w:rPr>
          <w:rFonts w:asciiTheme="majorHAnsi" w:eastAsiaTheme="majorEastAsia" w:hAnsiTheme="majorHAnsi" w:cstheme="majorBidi"/>
          <w:bCs w:val="0"/>
          <w:sz w:val="22"/>
        </w:rPr>
      </w:pPr>
      <w:bookmarkStart w:id="356" w:name="_Ref505338492"/>
      <w:bookmarkStart w:id="357" w:name="_Toc505343698"/>
      <w:r w:rsidRPr="003128FF">
        <w:rPr>
          <w:sz w:val="22"/>
        </w:rPr>
        <w:t xml:space="preserve">Figure </w:t>
      </w:r>
      <w:bookmarkEnd w:id="356"/>
      <w:r w:rsidR="00C53DF3">
        <w:rPr>
          <w:sz w:val="22"/>
        </w:rPr>
        <w:t>66</w:t>
      </w:r>
      <w:r w:rsidRPr="003128FF">
        <w:rPr>
          <w:sz w:val="22"/>
        </w:rPr>
        <w:t xml:space="preserve">. </w:t>
      </w:r>
      <w:r w:rsidR="003128FF">
        <w:rPr>
          <w:sz w:val="22"/>
        </w:rPr>
        <w:t xml:space="preserve"> </w:t>
      </w:r>
      <w:r w:rsidR="003128FF" w:rsidRPr="003128FF">
        <w:rPr>
          <w:b w:val="0"/>
          <w:sz w:val="22"/>
        </w:rPr>
        <w:t>O</w:t>
      </w:r>
      <w:r w:rsidRPr="003128FF">
        <w:rPr>
          <w:b w:val="0"/>
          <w:sz w:val="22"/>
        </w:rPr>
        <w:t>ver extraction error in draft version</w:t>
      </w:r>
      <w:bookmarkEnd w:id="357"/>
      <w:r w:rsidR="003128FF">
        <w:rPr>
          <w:b w:val="0"/>
          <w:sz w:val="22"/>
        </w:rPr>
        <w:t xml:space="preserve"> of Active Channel Polygons</w:t>
      </w:r>
    </w:p>
    <w:p w14:paraId="644C7191" w14:textId="235AC70E" w:rsidR="005A3B06" w:rsidRPr="00931971" w:rsidRDefault="003128FF" w:rsidP="003128FF">
      <w:pPr>
        <w:spacing w:after="240"/>
        <w:rPr>
          <w:sz w:val="24"/>
        </w:rPr>
      </w:pPr>
      <w:r>
        <w:rPr>
          <w:sz w:val="24"/>
        </w:rPr>
        <w:t>Stream channels may occasionally run into lakes or reservoirs.  Since this tool was</w:t>
      </w:r>
      <w:r w:rsidR="002707F1" w:rsidRPr="00931971">
        <w:rPr>
          <w:sz w:val="24"/>
        </w:rPr>
        <w:t xml:space="preserve"> only made to extract stream channel</w:t>
      </w:r>
      <w:r>
        <w:rPr>
          <w:sz w:val="24"/>
        </w:rPr>
        <w:t xml:space="preserve">s, </w:t>
      </w:r>
      <w:r w:rsidR="002707F1" w:rsidRPr="00931971">
        <w:rPr>
          <w:sz w:val="24"/>
        </w:rPr>
        <w:t>it will not be able ext</w:t>
      </w:r>
      <w:r w:rsidR="0030081C" w:rsidRPr="00931971">
        <w:rPr>
          <w:sz w:val="24"/>
        </w:rPr>
        <w:t>r</w:t>
      </w:r>
      <w:r w:rsidR="002707F1" w:rsidRPr="00931971">
        <w:rPr>
          <w:sz w:val="24"/>
        </w:rPr>
        <w:t>act these features accu</w:t>
      </w:r>
      <w:r w:rsidR="0030081C" w:rsidRPr="00931971">
        <w:rPr>
          <w:sz w:val="24"/>
        </w:rPr>
        <w:t>r</w:t>
      </w:r>
      <w:r w:rsidR="002707F1" w:rsidRPr="00931971">
        <w:rPr>
          <w:sz w:val="24"/>
        </w:rPr>
        <w:t xml:space="preserve">ately. </w:t>
      </w:r>
      <w:r>
        <w:rPr>
          <w:sz w:val="24"/>
        </w:rPr>
        <w:t xml:space="preserve"> When this error occurs, t</w:t>
      </w:r>
      <w:r w:rsidR="002707F1" w:rsidRPr="00931971">
        <w:rPr>
          <w:sz w:val="24"/>
        </w:rPr>
        <w:t xml:space="preserve">he user will </w:t>
      </w:r>
      <w:r>
        <w:rPr>
          <w:sz w:val="24"/>
        </w:rPr>
        <w:t>notice</w:t>
      </w:r>
      <w:r w:rsidR="002707F1" w:rsidRPr="00931971">
        <w:rPr>
          <w:sz w:val="24"/>
        </w:rPr>
        <w:t xml:space="preserve"> circular active channel polygons</w:t>
      </w:r>
      <w:r w:rsidR="008E1421" w:rsidRPr="00931971">
        <w:rPr>
          <w:sz w:val="24"/>
        </w:rPr>
        <w:t xml:space="preserve"> (</w:t>
      </w:r>
      <w:r w:rsidR="008E1421" w:rsidRPr="00931971">
        <w:rPr>
          <w:sz w:val="24"/>
        </w:rPr>
        <w:fldChar w:fldCharType="begin"/>
      </w:r>
      <w:r w:rsidR="008E1421" w:rsidRPr="00931971">
        <w:rPr>
          <w:sz w:val="24"/>
        </w:rPr>
        <w:instrText xml:space="preserve"> REF _Ref505338611 \h </w:instrText>
      </w:r>
      <w:r w:rsidR="00931971">
        <w:rPr>
          <w:sz w:val="24"/>
        </w:rPr>
        <w:instrText xml:space="preserve"> \* MERGEFORMAT </w:instrText>
      </w:r>
      <w:r w:rsidR="008E1421" w:rsidRPr="00931971">
        <w:rPr>
          <w:sz w:val="24"/>
        </w:rPr>
      </w:r>
      <w:r w:rsidR="008E1421" w:rsidRPr="00931971">
        <w:rPr>
          <w:sz w:val="24"/>
        </w:rPr>
        <w:fldChar w:fldCharType="separate"/>
      </w:r>
      <w:r w:rsidR="00B823F7" w:rsidRPr="00B823F7">
        <w:rPr>
          <w:sz w:val="24"/>
        </w:rPr>
        <w:t xml:space="preserve">Figure </w:t>
      </w:r>
      <w:r w:rsidR="008E1421" w:rsidRPr="00931971">
        <w:rPr>
          <w:sz w:val="24"/>
        </w:rPr>
        <w:fldChar w:fldCharType="end"/>
      </w:r>
      <w:r w:rsidR="00C53DF3">
        <w:rPr>
          <w:sz w:val="24"/>
        </w:rPr>
        <w:t>67</w:t>
      </w:r>
      <w:r w:rsidR="008E1421" w:rsidRPr="00931971">
        <w:rPr>
          <w:sz w:val="24"/>
        </w:rPr>
        <w:t>)</w:t>
      </w:r>
      <w:r w:rsidR="002707F1" w:rsidRPr="00931971">
        <w:rPr>
          <w:sz w:val="24"/>
        </w:rPr>
        <w:t>.</w:t>
      </w:r>
    </w:p>
    <w:p w14:paraId="63ADA616" w14:textId="77777777" w:rsidR="008E1421" w:rsidRDefault="002707F1" w:rsidP="003128FF">
      <w:pPr>
        <w:keepNext/>
        <w:keepLines/>
        <w:spacing w:before="200" w:after="0"/>
        <w:jc w:val="center"/>
        <w:outlineLvl w:val="2"/>
      </w:pPr>
      <w:r>
        <w:rPr>
          <w:noProof/>
        </w:rPr>
        <w:drawing>
          <wp:inline distT="0" distB="0" distL="0" distR="0" wp14:anchorId="0361F8A1" wp14:editId="608BF494">
            <wp:extent cx="5455920" cy="3147237"/>
            <wp:effectExtent l="19050" t="19050" r="1143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652"/>
                    <a:stretch/>
                  </pic:blipFill>
                  <pic:spPr bwMode="auto">
                    <a:xfrm>
                      <a:off x="0" y="0"/>
                      <a:ext cx="5456419" cy="3147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985BE" w14:textId="15720C31" w:rsidR="00EC4456" w:rsidRPr="003128FF" w:rsidRDefault="008E1421" w:rsidP="003128FF">
      <w:pPr>
        <w:pStyle w:val="Caption"/>
        <w:jc w:val="center"/>
        <w:rPr>
          <w:rFonts w:asciiTheme="majorHAnsi" w:eastAsiaTheme="majorEastAsia" w:hAnsiTheme="majorHAnsi" w:cstheme="majorBidi"/>
          <w:bCs w:val="0"/>
          <w:sz w:val="22"/>
        </w:rPr>
      </w:pPr>
      <w:bookmarkStart w:id="358" w:name="_Ref505338611"/>
      <w:bookmarkStart w:id="359" w:name="_Toc505343699"/>
      <w:r w:rsidRPr="003128FF">
        <w:rPr>
          <w:sz w:val="22"/>
        </w:rPr>
        <w:t xml:space="preserve">Figure </w:t>
      </w:r>
      <w:bookmarkEnd w:id="358"/>
      <w:r w:rsidR="00C53DF3">
        <w:rPr>
          <w:sz w:val="22"/>
        </w:rPr>
        <w:t>67</w:t>
      </w:r>
      <w:r w:rsidRPr="003128FF">
        <w:rPr>
          <w:sz w:val="22"/>
        </w:rPr>
        <w:t xml:space="preserve">. </w:t>
      </w:r>
      <w:r w:rsidR="003128FF">
        <w:rPr>
          <w:sz w:val="22"/>
        </w:rPr>
        <w:t xml:space="preserve"> </w:t>
      </w:r>
      <w:r w:rsidR="003128FF" w:rsidRPr="003128FF">
        <w:rPr>
          <w:b w:val="0"/>
          <w:sz w:val="22"/>
        </w:rPr>
        <w:t>L</w:t>
      </w:r>
      <w:r w:rsidRPr="003128FF">
        <w:rPr>
          <w:b w:val="0"/>
          <w:sz w:val="22"/>
        </w:rPr>
        <w:t>ake/reservoir error</w:t>
      </w:r>
      <w:bookmarkEnd w:id="359"/>
    </w:p>
    <w:p w14:paraId="291C8525" w14:textId="77777777" w:rsidR="00406D4C" w:rsidRDefault="00406D4C">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462C9BFB" w14:textId="77777777" w:rsidR="00207335" w:rsidRPr="00207335" w:rsidRDefault="00470C36" w:rsidP="00207335">
      <w:pPr>
        <w:keepNext/>
        <w:keepLines/>
        <w:spacing w:before="480" w:after="0"/>
        <w:outlineLvl w:val="0"/>
        <w:rPr>
          <w:rFonts w:asciiTheme="majorHAnsi" w:eastAsiaTheme="majorEastAsia" w:hAnsiTheme="majorHAnsi" w:cstheme="majorBidi"/>
          <w:b/>
          <w:bCs/>
          <w:color w:val="365F91" w:themeColor="accent1" w:themeShade="BF"/>
          <w:sz w:val="28"/>
          <w:szCs w:val="28"/>
        </w:rPr>
      </w:pPr>
      <w:commentRangeStart w:id="360"/>
      <w:commentRangeStart w:id="361"/>
      <w:r>
        <w:rPr>
          <w:rFonts w:asciiTheme="majorHAnsi" w:eastAsiaTheme="majorEastAsia" w:hAnsiTheme="majorHAnsi" w:cstheme="majorBidi"/>
          <w:b/>
          <w:bCs/>
          <w:color w:val="365F91" w:themeColor="accent1" w:themeShade="BF"/>
          <w:sz w:val="28"/>
          <w:szCs w:val="28"/>
        </w:rPr>
        <w:lastRenderedPageBreak/>
        <w:t>Make</w:t>
      </w:r>
      <w:r w:rsidR="00207335" w:rsidRPr="00207335">
        <w:rPr>
          <w:rFonts w:asciiTheme="majorHAnsi" w:eastAsiaTheme="majorEastAsia" w:hAnsiTheme="majorHAnsi" w:cstheme="majorBidi"/>
          <w:b/>
          <w:bCs/>
          <w:color w:val="365F91" w:themeColor="accent1" w:themeShade="BF"/>
          <w:sz w:val="28"/>
          <w:szCs w:val="28"/>
        </w:rPr>
        <w:t xml:space="preserve"> </w:t>
      </w:r>
      <w:proofErr w:type="spellStart"/>
      <w:r w:rsidR="000B4E2D">
        <w:rPr>
          <w:rFonts w:asciiTheme="majorHAnsi" w:eastAsiaTheme="majorEastAsia" w:hAnsiTheme="majorHAnsi" w:cstheme="majorBidi"/>
          <w:b/>
          <w:bCs/>
          <w:color w:val="365F91" w:themeColor="accent1" w:themeShade="BF"/>
          <w:sz w:val="28"/>
          <w:szCs w:val="28"/>
        </w:rPr>
        <w:t>Bankfull</w:t>
      </w:r>
      <w:proofErr w:type="spellEnd"/>
      <w:r w:rsidR="000B4E2D">
        <w:rPr>
          <w:rFonts w:asciiTheme="majorHAnsi" w:eastAsiaTheme="majorEastAsia" w:hAnsiTheme="majorHAnsi" w:cstheme="majorBidi"/>
          <w:b/>
          <w:bCs/>
          <w:color w:val="365F91" w:themeColor="accent1" w:themeShade="BF"/>
          <w:sz w:val="28"/>
          <w:szCs w:val="28"/>
        </w:rPr>
        <w:t xml:space="preserve"> </w:t>
      </w:r>
      <w:r w:rsidR="00207335" w:rsidRPr="00207335">
        <w:rPr>
          <w:rFonts w:asciiTheme="majorHAnsi" w:eastAsiaTheme="majorEastAsia" w:hAnsiTheme="majorHAnsi" w:cstheme="majorBidi"/>
          <w:b/>
          <w:bCs/>
          <w:color w:val="365F91" w:themeColor="accent1" w:themeShade="BF"/>
          <w:sz w:val="28"/>
          <w:szCs w:val="28"/>
        </w:rPr>
        <w:t>Polygons</w:t>
      </w:r>
      <w:commentRangeEnd w:id="360"/>
      <w:r w:rsidR="00FE0665">
        <w:rPr>
          <w:rStyle w:val="CommentReference"/>
        </w:rPr>
        <w:commentReference w:id="360"/>
      </w:r>
      <w:commentRangeEnd w:id="361"/>
      <w:r w:rsidR="003C60DF">
        <w:rPr>
          <w:rStyle w:val="CommentReference"/>
        </w:rPr>
        <w:commentReference w:id="361"/>
      </w:r>
    </w:p>
    <w:p w14:paraId="3868C739" w14:textId="2CFF421E" w:rsidR="000B48BF" w:rsidRDefault="00617CFF" w:rsidP="00207335">
      <w:pPr>
        <w:keepNext/>
        <w:keepLines/>
        <w:spacing w:before="200" w:after="0"/>
        <w:outlineLvl w:val="2"/>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Requires an Advanced License.</w:t>
      </w:r>
      <w:r>
        <w:rPr>
          <w:rFonts w:asciiTheme="majorHAnsi" w:eastAsiaTheme="majorEastAsia" w:hAnsiTheme="majorHAnsi" w:cstheme="majorBidi"/>
          <w:b/>
          <w:bCs/>
          <w:color w:val="4F81BD" w:themeColor="accent1"/>
        </w:rPr>
        <w:br/>
      </w:r>
      <w:r w:rsidR="000B4E2D">
        <w:rPr>
          <w:rFonts w:asciiTheme="majorHAnsi" w:eastAsiaTheme="majorEastAsia" w:hAnsiTheme="majorHAnsi" w:cstheme="majorBidi"/>
          <w:b/>
          <w:bCs/>
          <w:color w:val="4F81BD" w:themeColor="accent1"/>
        </w:rPr>
        <w:t>Dependent on Make Active Channel Polygons</w:t>
      </w:r>
      <w:r>
        <w:rPr>
          <w:rFonts w:asciiTheme="majorHAnsi" w:eastAsiaTheme="majorEastAsia" w:hAnsiTheme="majorHAnsi" w:cstheme="majorBidi"/>
          <w:b/>
          <w:bCs/>
          <w:color w:val="4F81BD" w:themeColor="accent1"/>
        </w:rPr>
        <w:t>, and Slope</w:t>
      </w:r>
      <w:r w:rsidR="00464910">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 xml:space="preserve"> </w:t>
      </w:r>
      <w:r w:rsidR="00464910">
        <w:rPr>
          <w:rFonts w:asciiTheme="majorHAnsi" w:eastAsiaTheme="majorEastAsia" w:hAnsiTheme="majorHAnsi" w:cstheme="majorBidi"/>
          <w:b/>
          <w:bCs/>
          <w:color w:val="4F81BD" w:themeColor="accent1"/>
        </w:rPr>
        <w:t>Run these</w:t>
      </w:r>
      <w:r w:rsidR="00B84D4A">
        <w:rPr>
          <w:rFonts w:asciiTheme="majorHAnsi" w:eastAsiaTheme="majorEastAsia" w:hAnsiTheme="majorHAnsi" w:cstheme="majorBidi"/>
          <w:b/>
          <w:bCs/>
          <w:color w:val="4F81BD" w:themeColor="accent1"/>
        </w:rPr>
        <w:t xml:space="preserve"> </w:t>
      </w:r>
      <w:r w:rsidR="00207335" w:rsidRPr="00207335">
        <w:rPr>
          <w:rFonts w:asciiTheme="majorHAnsi" w:eastAsiaTheme="majorEastAsia" w:hAnsiTheme="majorHAnsi" w:cstheme="majorBidi"/>
          <w:b/>
          <w:bCs/>
          <w:color w:val="4F81BD" w:themeColor="accent1"/>
        </w:rPr>
        <w:t>first.</w:t>
      </w:r>
    </w:p>
    <w:p w14:paraId="26AFA3C9" w14:textId="77777777" w:rsidR="000B48BF" w:rsidRPr="00E92F11" w:rsidRDefault="000B48BF" w:rsidP="000B48BF">
      <w:pPr>
        <w:keepNext/>
        <w:keepLines/>
        <w:spacing w:before="200" w:after="0" w:line="240" w:lineRule="auto"/>
        <w:contextualSpacing/>
        <w:outlineLvl w:val="2"/>
        <w:rPr>
          <w:rFonts w:asciiTheme="majorHAnsi" w:eastAsiaTheme="majorEastAsia" w:hAnsiTheme="majorHAnsi" w:cstheme="majorBidi"/>
          <w:b/>
          <w:bCs/>
          <w:sz w:val="18"/>
        </w:rPr>
      </w:pPr>
    </w:p>
    <w:p w14:paraId="3B2B13D6" w14:textId="6FFA1F16" w:rsidR="00207335" w:rsidRDefault="00207335" w:rsidP="000B48BF">
      <w:pPr>
        <w:spacing w:line="240" w:lineRule="auto"/>
        <w:contextualSpacing/>
        <w:rPr>
          <w:sz w:val="24"/>
          <w:szCs w:val="24"/>
        </w:rPr>
      </w:pPr>
      <w:r w:rsidRPr="0006714A">
        <w:rPr>
          <w:sz w:val="24"/>
          <w:szCs w:val="24"/>
        </w:rPr>
        <w:t>This tool</w:t>
      </w:r>
      <w:r w:rsidR="001058E4" w:rsidRPr="0006714A">
        <w:rPr>
          <w:sz w:val="24"/>
          <w:szCs w:val="24"/>
        </w:rPr>
        <w:t xml:space="preserve"> (</w:t>
      </w:r>
      <w:r w:rsidR="001058E4" w:rsidRPr="0006714A">
        <w:rPr>
          <w:sz w:val="24"/>
          <w:szCs w:val="24"/>
        </w:rPr>
        <w:fldChar w:fldCharType="begin"/>
      </w:r>
      <w:r w:rsidR="001058E4" w:rsidRPr="0006714A">
        <w:rPr>
          <w:sz w:val="24"/>
          <w:szCs w:val="24"/>
        </w:rPr>
        <w:instrText xml:space="preserve"> REF _Ref505341035 \h </w:instrText>
      </w:r>
      <w:r w:rsidR="0006714A" w:rsidRPr="0006714A">
        <w:rPr>
          <w:sz w:val="24"/>
          <w:szCs w:val="24"/>
        </w:rPr>
        <w:instrText xml:space="preserve"> \* MERGEFORMAT </w:instrText>
      </w:r>
      <w:r w:rsidR="001058E4" w:rsidRPr="0006714A">
        <w:rPr>
          <w:sz w:val="24"/>
          <w:szCs w:val="24"/>
        </w:rPr>
      </w:r>
      <w:r w:rsidR="001058E4" w:rsidRPr="0006714A">
        <w:rPr>
          <w:sz w:val="24"/>
          <w:szCs w:val="24"/>
        </w:rPr>
        <w:fldChar w:fldCharType="separate"/>
      </w:r>
      <w:r w:rsidR="00B823F7" w:rsidRPr="00B823F7">
        <w:rPr>
          <w:sz w:val="24"/>
          <w:szCs w:val="24"/>
        </w:rPr>
        <w:t xml:space="preserve">Figure </w:t>
      </w:r>
      <w:r w:rsidR="001058E4" w:rsidRPr="0006714A">
        <w:rPr>
          <w:sz w:val="24"/>
          <w:szCs w:val="24"/>
        </w:rPr>
        <w:fldChar w:fldCharType="end"/>
      </w:r>
      <w:r w:rsidR="00C53DF3">
        <w:rPr>
          <w:sz w:val="24"/>
          <w:szCs w:val="24"/>
        </w:rPr>
        <w:t>68</w:t>
      </w:r>
      <w:r w:rsidR="001058E4" w:rsidRPr="0006714A">
        <w:rPr>
          <w:sz w:val="24"/>
          <w:szCs w:val="24"/>
        </w:rPr>
        <w:t>)</w:t>
      </w:r>
      <w:r w:rsidRPr="0006714A">
        <w:rPr>
          <w:sz w:val="24"/>
          <w:szCs w:val="24"/>
        </w:rPr>
        <w:t xml:space="preserve"> will create </w:t>
      </w:r>
      <w:proofErr w:type="spellStart"/>
      <w:r w:rsidR="00B41F9C">
        <w:rPr>
          <w:sz w:val="24"/>
          <w:szCs w:val="24"/>
        </w:rPr>
        <w:t>b</w:t>
      </w:r>
      <w:r w:rsidR="000B4E2D" w:rsidRPr="0006714A">
        <w:rPr>
          <w:sz w:val="24"/>
          <w:szCs w:val="24"/>
        </w:rPr>
        <w:t>ankfull</w:t>
      </w:r>
      <w:proofErr w:type="spellEnd"/>
      <w:r w:rsidR="000B4E2D" w:rsidRPr="0006714A">
        <w:rPr>
          <w:sz w:val="24"/>
          <w:szCs w:val="24"/>
        </w:rPr>
        <w:t xml:space="preserve"> </w:t>
      </w:r>
      <w:r w:rsidR="00B41F9C">
        <w:rPr>
          <w:sz w:val="24"/>
          <w:szCs w:val="24"/>
        </w:rPr>
        <w:t>p</w:t>
      </w:r>
      <w:r w:rsidR="000B4E2D" w:rsidRPr="0006714A">
        <w:rPr>
          <w:sz w:val="24"/>
          <w:szCs w:val="24"/>
        </w:rPr>
        <w:t>olygons by look</w:t>
      </w:r>
      <w:r w:rsidR="000B48BF" w:rsidRPr="0006714A">
        <w:rPr>
          <w:sz w:val="24"/>
          <w:szCs w:val="24"/>
        </w:rPr>
        <w:t>ing for hard slope breaks that</w:t>
      </w:r>
      <w:r w:rsidR="00CC185C" w:rsidRPr="0006714A">
        <w:rPr>
          <w:sz w:val="24"/>
          <w:szCs w:val="24"/>
        </w:rPr>
        <w:t xml:space="preserve"> are</w:t>
      </w:r>
      <w:r w:rsidR="000B48BF" w:rsidRPr="0006714A">
        <w:rPr>
          <w:sz w:val="24"/>
          <w:szCs w:val="24"/>
        </w:rPr>
        <w:t xml:space="preserve"> adjacent to</w:t>
      </w:r>
      <w:r w:rsidR="000B4E2D" w:rsidRPr="0006714A">
        <w:rPr>
          <w:sz w:val="24"/>
          <w:szCs w:val="24"/>
        </w:rPr>
        <w:t xml:space="preserve"> the input </w:t>
      </w:r>
      <w:r w:rsidR="00B41F9C">
        <w:rPr>
          <w:sz w:val="24"/>
          <w:szCs w:val="24"/>
        </w:rPr>
        <w:t>a</w:t>
      </w:r>
      <w:r w:rsidR="00B41F9C" w:rsidRPr="0006714A">
        <w:rPr>
          <w:sz w:val="24"/>
          <w:szCs w:val="24"/>
        </w:rPr>
        <w:t xml:space="preserve">ctive channel </w:t>
      </w:r>
      <w:r w:rsidR="00B41F9C">
        <w:rPr>
          <w:sz w:val="24"/>
          <w:szCs w:val="24"/>
        </w:rPr>
        <w:t>p</w:t>
      </w:r>
      <w:r w:rsidR="00B41F9C" w:rsidRPr="0006714A">
        <w:rPr>
          <w:sz w:val="24"/>
          <w:szCs w:val="24"/>
        </w:rPr>
        <w:t xml:space="preserve">olygons.  It will also clean up the draft version of the input active channel </w:t>
      </w:r>
      <w:r w:rsidR="00B41F9C">
        <w:rPr>
          <w:sz w:val="24"/>
          <w:szCs w:val="24"/>
        </w:rPr>
        <w:t>p</w:t>
      </w:r>
      <w:r w:rsidR="00B41F9C" w:rsidRPr="0006714A">
        <w:rPr>
          <w:sz w:val="24"/>
          <w:szCs w:val="24"/>
        </w:rPr>
        <w:t xml:space="preserve">olygons dataset and output a final version along with the </w:t>
      </w:r>
      <w:proofErr w:type="spellStart"/>
      <w:r w:rsidR="00B41F9C" w:rsidRPr="0006714A">
        <w:rPr>
          <w:sz w:val="24"/>
          <w:szCs w:val="24"/>
        </w:rPr>
        <w:t>bankfull</w:t>
      </w:r>
      <w:proofErr w:type="spellEnd"/>
      <w:r w:rsidR="00B41F9C" w:rsidRPr="0006714A">
        <w:rPr>
          <w:sz w:val="24"/>
          <w:szCs w:val="24"/>
        </w:rPr>
        <w:t xml:space="preserve"> </w:t>
      </w:r>
      <w:r w:rsidR="00B41F9C">
        <w:rPr>
          <w:sz w:val="24"/>
          <w:szCs w:val="24"/>
        </w:rPr>
        <w:t>p</w:t>
      </w:r>
      <w:r w:rsidR="00B41F9C" w:rsidRPr="0006714A">
        <w:rPr>
          <w:sz w:val="24"/>
          <w:szCs w:val="24"/>
        </w:rPr>
        <w:t xml:space="preserve">olygons.  </w:t>
      </w:r>
    </w:p>
    <w:p w14:paraId="7EA4CCF5" w14:textId="77777777" w:rsidR="0006714A" w:rsidRPr="00E92F11" w:rsidRDefault="0006714A" w:rsidP="000B48BF">
      <w:pPr>
        <w:spacing w:line="240" w:lineRule="auto"/>
        <w:contextualSpacing/>
        <w:rPr>
          <w:sz w:val="20"/>
          <w:szCs w:val="24"/>
        </w:rPr>
      </w:pPr>
    </w:p>
    <w:p w14:paraId="1357D981" w14:textId="670DD08E" w:rsidR="000B48BF" w:rsidRDefault="007667BC" w:rsidP="00B41F9C">
      <w:pPr>
        <w:spacing w:after="0" w:line="240" w:lineRule="auto"/>
        <w:contextualSpacing/>
        <w:jc w:val="center"/>
        <w:rPr>
          <w:sz w:val="24"/>
          <w:szCs w:val="24"/>
        </w:rPr>
      </w:pPr>
      <w:ins w:id="362" w:author="Ryan Wortmann" w:date="2018-09-28T16:32:00Z">
        <w:r w:rsidRPr="007667BC">
          <w:rPr>
            <w:noProof/>
          </w:rPr>
          <w:drawing>
            <wp:inline distT="0" distB="0" distL="0" distR="0" wp14:anchorId="1806C1D6" wp14:editId="36E64192">
              <wp:extent cx="5943600" cy="241363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13635"/>
                      </a:xfrm>
                      <a:prstGeom prst="rect">
                        <a:avLst/>
                      </a:prstGeom>
                    </pic:spPr>
                  </pic:pic>
                </a:graphicData>
              </a:graphic>
            </wp:inline>
          </w:drawing>
        </w:r>
      </w:ins>
      <w:commentRangeStart w:id="363"/>
      <w:del w:id="364" w:author="Ryan Wortmann" w:date="2018-09-28T16:32:00Z">
        <w:r w:rsidR="0006714A" w:rsidDel="007667BC">
          <w:rPr>
            <w:noProof/>
          </w:rPr>
          <w:drawing>
            <wp:inline distT="0" distB="0" distL="0" distR="0" wp14:anchorId="7432C587" wp14:editId="754367F9">
              <wp:extent cx="4876638" cy="2286000"/>
              <wp:effectExtent l="19050" t="19050" r="1968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876638" cy="2286000"/>
                      </a:xfrm>
                      <a:prstGeom prst="rect">
                        <a:avLst/>
                      </a:prstGeom>
                      <a:ln>
                        <a:solidFill>
                          <a:schemeClr val="tx1"/>
                        </a:solidFill>
                      </a:ln>
                    </pic:spPr>
                  </pic:pic>
                </a:graphicData>
              </a:graphic>
            </wp:inline>
          </w:drawing>
        </w:r>
      </w:del>
      <w:commentRangeEnd w:id="363"/>
      <w:r w:rsidR="008D29A3">
        <w:rPr>
          <w:rStyle w:val="CommentReference"/>
        </w:rPr>
        <w:commentReference w:id="363"/>
      </w:r>
    </w:p>
    <w:p w14:paraId="2C3FDF24" w14:textId="61C48DC4" w:rsidR="0006714A" w:rsidRPr="00E92F11" w:rsidRDefault="0006714A" w:rsidP="0006714A">
      <w:pPr>
        <w:pStyle w:val="Caption"/>
        <w:jc w:val="center"/>
        <w:rPr>
          <w:sz w:val="22"/>
        </w:rPr>
      </w:pPr>
      <w:bookmarkStart w:id="365" w:name="_Ref505341035"/>
      <w:bookmarkStart w:id="366" w:name="_Toc505343700"/>
      <w:r w:rsidRPr="00E92F11">
        <w:rPr>
          <w:sz w:val="22"/>
        </w:rPr>
        <w:t xml:space="preserve">Figure </w:t>
      </w:r>
      <w:bookmarkEnd w:id="365"/>
      <w:r w:rsidR="00C53DF3">
        <w:rPr>
          <w:sz w:val="22"/>
        </w:rPr>
        <w:t>68</w:t>
      </w:r>
      <w:r w:rsidRPr="00E92F11">
        <w:rPr>
          <w:sz w:val="22"/>
        </w:rPr>
        <w:t>.</w:t>
      </w:r>
      <w:r w:rsidR="00282C83">
        <w:rPr>
          <w:sz w:val="22"/>
        </w:rPr>
        <w:t xml:space="preserve"> </w:t>
      </w:r>
      <w:r w:rsidRPr="00E92F11">
        <w:rPr>
          <w:sz w:val="22"/>
        </w:rPr>
        <w:t xml:space="preserve"> </w:t>
      </w:r>
      <w:r w:rsidRPr="00E92F11">
        <w:rPr>
          <w:b w:val="0"/>
          <w:sz w:val="22"/>
        </w:rPr>
        <w:t xml:space="preserve">Make </w:t>
      </w:r>
      <w:proofErr w:type="spellStart"/>
      <w:r w:rsidRPr="00E92F11">
        <w:rPr>
          <w:b w:val="0"/>
          <w:sz w:val="22"/>
        </w:rPr>
        <w:t>Bankfull</w:t>
      </w:r>
      <w:proofErr w:type="spellEnd"/>
      <w:r w:rsidRPr="00E92F11">
        <w:rPr>
          <w:b w:val="0"/>
          <w:sz w:val="22"/>
        </w:rPr>
        <w:t xml:space="preserve"> Polygon</w:t>
      </w:r>
      <w:r w:rsidR="00A04B5D">
        <w:rPr>
          <w:b w:val="0"/>
          <w:sz w:val="22"/>
        </w:rPr>
        <w:t>s</w:t>
      </w:r>
      <w:r w:rsidRPr="00E92F11">
        <w:rPr>
          <w:b w:val="0"/>
          <w:sz w:val="22"/>
        </w:rPr>
        <w:t xml:space="preserve"> tool</w:t>
      </w:r>
      <w:bookmarkEnd w:id="366"/>
    </w:p>
    <w:p w14:paraId="2960212D" w14:textId="362CBC20" w:rsidR="00207335" w:rsidRPr="0006714A" w:rsidRDefault="00207335" w:rsidP="0006714A">
      <w:pPr>
        <w:spacing w:after="120"/>
        <w:rPr>
          <w:rFonts w:asciiTheme="majorHAnsi" w:eastAsiaTheme="majorEastAsia" w:hAnsiTheme="majorHAnsi" w:cstheme="majorBidi"/>
          <w:b/>
          <w:bCs/>
          <w:color w:val="4F81BD" w:themeColor="accent1"/>
          <w:sz w:val="24"/>
          <w:szCs w:val="24"/>
        </w:rPr>
      </w:pPr>
      <w:r w:rsidRPr="0006714A">
        <w:rPr>
          <w:rFonts w:asciiTheme="majorHAnsi" w:eastAsiaTheme="majorEastAsia" w:hAnsiTheme="majorHAnsi" w:cstheme="majorBidi"/>
          <w:b/>
          <w:bCs/>
          <w:color w:val="4F81BD" w:themeColor="accent1"/>
          <w:sz w:val="24"/>
          <w:szCs w:val="24"/>
        </w:rPr>
        <w:t>Inputs:</w:t>
      </w:r>
    </w:p>
    <w:p w14:paraId="67E57E8E" w14:textId="14F94358" w:rsidR="00207335" w:rsidRDefault="00464910" w:rsidP="00B41F9C">
      <w:pPr>
        <w:spacing w:after="120"/>
        <w:ind w:left="187" w:hanging="187"/>
        <w:rPr>
          <w:sz w:val="24"/>
          <w:szCs w:val="24"/>
        </w:rPr>
      </w:pPr>
      <w:r w:rsidRPr="0006714A">
        <w:rPr>
          <w:i/>
          <w:sz w:val="24"/>
          <w:szCs w:val="24"/>
        </w:rPr>
        <w:t>Slope</w:t>
      </w:r>
      <w:r w:rsidR="00207335" w:rsidRPr="0006714A">
        <w:rPr>
          <w:i/>
          <w:sz w:val="24"/>
          <w:szCs w:val="24"/>
        </w:rPr>
        <w:t>:</w:t>
      </w:r>
      <w:r w:rsidR="00207335" w:rsidRPr="0006714A">
        <w:rPr>
          <w:sz w:val="24"/>
          <w:szCs w:val="24"/>
        </w:rPr>
        <w:t xml:space="preserve"> </w:t>
      </w:r>
      <w:r w:rsidR="00E92F11">
        <w:rPr>
          <w:sz w:val="24"/>
          <w:szCs w:val="24"/>
        </w:rPr>
        <w:t xml:space="preserve"> </w:t>
      </w:r>
      <w:r w:rsidR="00207335" w:rsidRPr="0006714A">
        <w:rPr>
          <w:sz w:val="24"/>
          <w:szCs w:val="24"/>
        </w:rPr>
        <w:t xml:space="preserve">Select </w:t>
      </w:r>
      <w:r w:rsidR="00056201" w:rsidRPr="0006714A">
        <w:rPr>
          <w:sz w:val="24"/>
          <w:szCs w:val="24"/>
        </w:rPr>
        <w:t xml:space="preserve">the slope </w:t>
      </w:r>
      <w:r w:rsidRPr="0006714A">
        <w:rPr>
          <w:sz w:val="24"/>
          <w:szCs w:val="24"/>
        </w:rPr>
        <w:t xml:space="preserve">raster that was created by the </w:t>
      </w:r>
      <w:r w:rsidRPr="00056201">
        <w:rPr>
          <w:i/>
          <w:sz w:val="24"/>
          <w:szCs w:val="24"/>
        </w:rPr>
        <w:t>Slope</w:t>
      </w:r>
      <w:r w:rsidRPr="0006714A">
        <w:rPr>
          <w:sz w:val="24"/>
          <w:szCs w:val="24"/>
        </w:rPr>
        <w:t xml:space="preserve"> tool. </w:t>
      </w:r>
      <w:r w:rsidR="00B41F9C">
        <w:rPr>
          <w:sz w:val="24"/>
          <w:szCs w:val="24"/>
        </w:rPr>
        <w:t xml:space="preserve"> </w:t>
      </w:r>
      <w:r w:rsidRPr="0006714A">
        <w:rPr>
          <w:b/>
          <w:sz w:val="24"/>
          <w:szCs w:val="24"/>
          <w:u w:val="single"/>
        </w:rPr>
        <w:t>BE SURE THAT SLO</w:t>
      </w:r>
      <w:r w:rsidR="005A3B06" w:rsidRPr="0006714A">
        <w:rPr>
          <w:b/>
          <w:sz w:val="24"/>
          <w:szCs w:val="24"/>
          <w:u w:val="single"/>
        </w:rPr>
        <w:t>PE WAS RUN ON THE ORIGINAL DEM, NOT THE DEPRESSIONLESS</w:t>
      </w:r>
      <w:r w:rsidRPr="0006714A">
        <w:rPr>
          <w:b/>
          <w:sz w:val="24"/>
          <w:szCs w:val="24"/>
          <w:u w:val="single"/>
        </w:rPr>
        <w:t xml:space="preserve"> DEM.</w:t>
      </w:r>
      <w:r w:rsidR="000B48BF" w:rsidRPr="0006714A">
        <w:rPr>
          <w:b/>
          <w:sz w:val="24"/>
          <w:szCs w:val="24"/>
          <w:u w:val="single"/>
        </w:rPr>
        <w:t xml:space="preserve"> </w:t>
      </w:r>
      <w:r w:rsidRPr="0006714A">
        <w:rPr>
          <w:sz w:val="24"/>
          <w:szCs w:val="24"/>
        </w:rPr>
        <w:t xml:space="preserve"> </w:t>
      </w:r>
      <w:r w:rsidR="00B41F9C">
        <w:rPr>
          <w:sz w:val="24"/>
          <w:szCs w:val="24"/>
        </w:rPr>
        <w:t xml:space="preserve"> </w:t>
      </w:r>
      <w:r w:rsidRPr="0006714A">
        <w:rPr>
          <w:sz w:val="24"/>
          <w:szCs w:val="24"/>
        </w:rPr>
        <w:t>If the slope</w:t>
      </w:r>
      <w:r w:rsidR="00EC4456" w:rsidRPr="0006714A">
        <w:rPr>
          <w:sz w:val="24"/>
          <w:szCs w:val="24"/>
        </w:rPr>
        <w:t xml:space="preserve"> of the </w:t>
      </w:r>
      <w:proofErr w:type="spellStart"/>
      <w:r w:rsidR="00056201">
        <w:rPr>
          <w:sz w:val="24"/>
          <w:szCs w:val="24"/>
        </w:rPr>
        <w:t>Depressionless</w:t>
      </w:r>
      <w:proofErr w:type="spellEnd"/>
      <w:r w:rsidR="00056201" w:rsidRPr="0006714A">
        <w:rPr>
          <w:sz w:val="24"/>
          <w:szCs w:val="24"/>
        </w:rPr>
        <w:t xml:space="preserve"> </w:t>
      </w:r>
      <w:r w:rsidR="00EC4456" w:rsidRPr="0006714A">
        <w:rPr>
          <w:sz w:val="24"/>
          <w:szCs w:val="24"/>
        </w:rPr>
        <w:t>DEM is the input</w:t>
      </w:r>
      <w:r w:rsidR="00E92F11">
        <w:rPr>
          <w:sz w:val="24"/>
          <w:szCs w:val="24"/>
        </w:rPr>
        <w:t>, then</w:t>
      </w:r>
      <w:r w:rsidRPr="0006714A">
        <w:rPr>
          <w:sz w:val="24"/>
          <w:szCs w:val="24"/>
        </w:rPr>
        <w:t xml:space="preserve"> the </w:t>
      </w:r>
      <w:r w:rsidR="00B41F9C" w:rsidRPr="0006714A">
        <w:rPr>
          <w:sz w:val="24"/>
          <w:szCs w:val="24"/>
        </w:rPr>
        <w:t xml:space="preserve">output </w:t>
      </w:r>
      <w:proofErr w:type="spellStart"/>
      <w:r w:rsidR="00B41F9C">
        <w:rPr>
          <w:sz w:val="24"/>
          <w:szCs w:val="24"/>
        </w:rPr>
        <w:t>b</w:t>
      </w:r>
      <w:r w:rsidR="00B41F9C" w:rsidRPr="0006714A">
        <w:rPr>
          <w:sz w:val="24"/>
          <w:szCs w:val="24"/>
        </w:rPr>
        <w:t>ankfull</w:t>
      </w:r>
      <w:proofErr w:type="spellEnd"/>
      <w:r w:rsidR="00B41F9C" w:rsidRPr="0006714A">
        <w:rPr>
          <w:sz w:val="24"/>
          <w:szCs w:val="24"/>
        </w:rPr>
        <w:t xml:space="preserve"> </w:t>
      </w:r>
      <w:r w:rsidR="00B41F9C">
        <w:rPr>
          <w:sz w:val="24"/>
          <w:szCs w:val="24"/>
        </w:rPr>
        <w:t>p</w:t>
      </w:r>
      <w:r w:rsidR="00B41F9C" w:rsidRPr="0006714A">
        <w:rPr>
          <w:sz w:val="24"/>
          <w:szCs w:val="24"/>
        </w:rPr>
        <w:t xml:space="preserve">olygons </w:t>
      </w:r>
      <w:r w:rsidRPr="0006714A">
        <w:rPr>
          <w:sz w:val="24"/>
          <w:szCs w:val="24"/>
        </w:rPr>
        <w:t>will be flawed.</w:t>
      </w:r>
    </w:p>
    <w:p w14:paraId="39993460" w14:textId="5D540D16" w:rsidR="00093F1F" w:rsidRPr="009438EB" w:rsidRDefault="009438EB" w:rsidP="00B41F9C">
      <w:pPr>
        <w:spacing w:after="120"/>
        <w:ind w:left="187" w:hanging="187"/>
        <w:rPr>
          <w:sz w:val="24"/>
          <w:szCs w:val="24"/>
        </w:rPr>
      </w:pPr>
      <w:r>
        <w:rPr>
          <w:i/>
          <w:sz w:val="24"/>
          <w:szCs w:val="24"/>
        </w:rPr>
        <w:t>Streamlines:</w:t>
      </w:r>
      <w:r>
        <w:rPr>
          <w:sz w:val="24"/>
          <w:szCs w:val="24"/>
        </w:rPr>
        <w:t xml:space="preserve"> Select the streamlines created by the </w:t>
      </w:r>
      <w:r>
        <w:rPr>
          <w:i/>
          <w:sz w:val="24"/>
          <w:szCs w:val="24"/>
        </w:rPr>
        <w:t xml:space="preserve">Make Streams Lines </w:t>
      </w:r>
      <w:r>
        <w:rPr>
          <w:sz w:val="24"/>
          <w:szCs w:val="24"/>
        </w:rPr>
        <w:t xml:space="preserve">tool </w:t>
      </w:r>
      <w:r w:rsidRPr="009438EB">
        <w:rPr>
          <w:sz w:val="24"/>
          <w:szCs w:val="24"/>
        </w:rPr>
        <w:t>“</w:t>
      </w:r>
      <w:r w:rsidR="004E1494">
        <w:rPr>
          <w:sz w:val="24"/>
          <w:szCs w:val="24"/>
        </w:rPr>
        <w:t>(Naming)_(</w:t>
      </w:r>
      <w:proofErr w:type="spellStart"/>
      <w:r w:rsidR="004E1494">
        <w:rPr>
          <w:sz w:val="24"/>
          <w:szCs w:val="24"/>
        </w:rPr>
        <w:t>flow_</w:t>
      </w:r>
      <w:proofErr w:type="gramStart"/>
      <w:r w:rsidR="004E1494">
        <w:rPr>
          <w:sz w:val="24"/>
          <w:szCs w:val="24"/>
        </w:rPr>
        <w:t>x</w:t>
      </w:r>
      <w:proofErr w:type="spellEnd"/>
      <w:r w:rsidR="004E1494">
        <w:rPr>
          <w:sz w:val="24"/>
          <w:szCs w:val="24"/>
        </w:rPr>
        <w:t>)_</w:t>
      </w:r>
      <w:proofErr w:type="spellStart"/>
      <w:proofErr w:type="gramEnd"/>
      <w:r w:rsidR="004E1494">
        <w:rPr>
          <w:sz w:val="24"/>
          <w:szCs w:val="24"/>
        </w:rPr>
        <w:t>stream_lines</w:t>
      </w:r>
      <w:proofErr w:type="spellEnd"/>
      <w:r w:rsidR="004E1494">
        <w:rPr>
          <w:sz w:val="24"/>
          <w:szCs w:val="24"/>
        </w:rPr>
        <w:t>”.</w:t>
      </w:r>
    </w:p>
    <w:p w14:paraId="6A350B2A" w14:textId="081CA196" w:rsidR="00207335" w:rsidRPr="0006714A" w:rsidRDefault="000B48BF" w:rsidP="00B41F9C">
      <w:pPr>
        <w:spacing w:after="120"/>
        <w:ind w:left="187" w:hanging="187"/>
        <w:rPr>
          <w:color w:val="FF0000"/>
          <w:sz w:val="24"/>
          <w:szCs w:val="24"/>
        </w:rPr>
      </w:pPr>
      <w:r w:rsidRPr="0006714A">
        <w:rPr>
          <w:i/>
          <w:sz w:val="24"/>
          <w:szCs w:val="24"/>
        </w:rPr>
        <w:t>Active Channel Polygons</w:t>
      </w:r>
      <w:r w:rsidR="00207335" w:rsidRPr="0006714A">
        <w:rPr>
          <w:i/>
          <w:sz w:val="24"/>
          <w:szCs w:val="24"/>
        </w:rPr>
        <w:t>:</w:t>
      </w:r>
      <w:r w:rsidR="00B84D4A" w:rsidRPr="0006714A">
        <w:rPr>
          <w:sz w:val="24"/>
          <w:szCs w:val="24"/>
        </w:rPr>
        <w:t xml:space="preserve"> </w:t>
      </w:r>
      <w:r w:rsidR="00E92F11">
        <w:rPr>
          <w:sz w:val="24"/>
          <w:szCs w:val="24"/>
        </w:rPr>
        <w:t xml:space="preserve"> </w:t>
      </w:r>
      <w:r w:rsidR="00B84D4A" w:rsidRPr="0006714A">
        <w:rPr>
          <w:sz w:val="24"/>
          <w:szCs w:val="24"/>
        </w:rPr>
        <w:t xml:space="preserve">Select </w:t>
      </w:r>
      <w:r w:rsidR="00B41F9C" w:rsidRPr="0006714A">
        <w:rPr>
          <w:sz w:val="24"/>
          <w:szCs w:val="24"/>
        </w:rPr>
        <w:t xml:space="preserve">the active channel polygons </w:t>
      </w:r>
      <w:r w:rsidR="00B84D4A" w:rsidRPr="0006714A">
        <w:rPr>
          <w:sz w:val="24"/>
          <w:szCs w:val="24"/>
        </w:rPr>
        <w:t xml:space="preserve">created by the </w:t>
      </w:r>
      <w:r w:rsidR="00B84D4A" w:rsidRPr="002B5264">
        <w:rPr>
          <w:i/>
          <w:sz w:val="24"/>
          <w:szCs w:val="24"/>
        </w:rPr>
        <w:t>Make Active Channel Polygons</w:t>
      </w:r>
      <w:r w:rsidR="00B84D4A" w:rsidRPr="0006714A">
        <w:rPr>
          <w:sz w:val="24"/>
          <w:szCs w:val="24"/>
        </w:rPr>
        <w:t xml:space="preserve"> tool</w:t>
      </w:r>
      <w:r w:rsidR="00767DA2" w:rsidRPr="0006714A">
        <w:rPr>
          <w:sz w:val="24"/>
          <w:szCs w:val="24"/>
        </w:rPr>
        <w:t xml:space="preserve"> </w:t>
      </w:r>
      <w:commentRangeStart w:id="367"/>
      <w:r w:rsidR="00767DA2" w:rsidRPr="0006714A">
        <w:rPr>
          <w:sz w:val="24"/>
          <w:szCs w:val="24"/>
        </w:rPr>
        <w:t>(“(Naming)_</w:t>
      </w:r>
      <w:proofErr w:type="spellStart"/>
      <w:r w:rsidR="00767DA2" w:rsidRPr="0006714A">
        <w:rPr>
          <w:sz w:val="24"/>
          <w:szCs w:val="24"/>
        </w:rPr>
        <w:t>A</w:t>
      </w:r>
      <w:ins w:id="368" w:author="Ryan Wortmann" w:date="2018-09-26T15:55:00Z">
        <w:r w:rsidR="0057399F">
          <w:rPr>
            <w:sz w:val="24"/>
            <w:szCs w:val="24"/>
          </w:rPr>
          <w:t>ctive_Channel</w:t>
        </w:r>
      </w:ins>
      <w:del w:id="369" w:author="Ryan Wortmann" w:date="2018-09-26T15:55:00Z">
        <w:r w:rsidR="00767DA2" w:rsidRPr="0006714A" w:rsidDel="0057399F">
          <w:rPr>
            <w:sz w:val="24"/>
            <w:szCs w:val="24"/>
          </w:rPr>
          <w:delText>C</w:delText>
        </w:r>
      </w:del>
      <w:r w:rsidR="00767DA2" w:rsidRPr="0006714A">
        <w:rPr>
          <w:sz w:val="24"/>
          <w:szCs w:val="24"/>
        </w:rPr>
        <w:t>_polys_draft</w:t>
      </w:r>
      <w:proofErr w:type="spellEnd"/>
      <w:r w:rsidR="00767DA2" w:rsidRPr="0006714A">
        <w:rPr>
          <w:sz w:val="24"/>
          <w:szCs w:val="24"/>
        </w:rPr>
        <w:t>”)</w:t>
      </w:r>
      <w:commentRangeEnd w:id="367"/>
      <w:r w:rsidR="008D29A3">
        <w:rPr>
          <w:rStyle w:val="CommentReference"/>
        </w:rPr>
        <w:commentReference w:id="367"/>
      </w:r>
    </w:p>
    <w:p w14:paraId="0FFA3496" w14:textId="77777777" w:rsidR="00207335" w:rsidRPr="0006714A" w:rsidRDefault="009C2B50" w:rsidP="00B41F9C">
      <w:pPr>
        <w:spacing w:after="120"/>
        <w:ind w:left="187" w:hanging="187"/>
        <w:rPr>
          <w:sz w:val="24"/>
          <w:szCs w:val="24"/>
        </w:rPr>
      </w:pPr>
      <w:r w:rsidRPr="0006714A">
        <w:rPr>
          <w:i/>
          <w:sz w:val="24"/>
          <w:szCs w:val="24"/>
        </w:rPr>
        <w:t>Output GDB:</w:t>
      </w:r>
      <w:r w:rsidR="00E92F11">
        <w:rPr>
          <w:i/>
          <w:sz w:val="24"/>
          <w:szCs w:val="24"/>
        </w:rPr>
        <w:t xml:space="preserve"> </w:t>
      </w:r>
      <w:r w:rsidRPr="0006714A">
        <w:rPr>
          <w:i/>
          <w:sz w:val="24"/>
          <w:szCs w:val="24"/>
        </w:rPr>
        <w:t xml:space="preserve"> </w:t>
      </w:r>
      <w:r w:rsidRPr="0006714A">
        <w:rPr>
          <w:sz w:val="24"/>
          <w:szCs w:val="24"/>
        </w:rPr>
        <w:t>Input a geodatabase to which the output data will be saved.</w:t>
      </w:r>
    </w:p>
    <w:p w14:paraId="0CC0084E" w14:textId="77777777" w:rsidR="00207335" w:rsidRPr="0006714A" w:rsidRDefault="00207335" w:rsidP="00B41F9C">
      <w:pPr>
        <w:spacing w:after="120"/>
        <w:ind w:left="187" w:hanging="187"/>
        <w:rPr>
          <w:sz w:val="24"/>
          <w:szCs w:val="24"/>
        </w:rPr>
      </w:pPr>
      <w:r w:rsidRPr="0006714A">
        <w:rPr>
          <w:i/>
          <w:sz w:val="24"/>
          <w:szCs w:val="24"/>
        </w:rPr>
        <w:t>Naming:</w:t>
      </w:r>
      <w:r w:rsidRPr="0006714A">
        <w:rPr>
          <w:sz w:val="24"/>
          <w:szCs w:val="24"/>
        </w:rPr>
        <w:t xml:space="preserve"> </w:t>
      </w:r>
      <w:r w:rsidR="00E92F11">
        <w:rPr>
          <w:sz w:val="24"/>
          <w:szCs w:val="24"/>
        </w:rPr>
        <w:t xml:space="preserve"> </w:t>
      </w:r>
      <w:r w:rsidR="00B41F9C">
        <w:rPr>
          <w:sz w:val="24"/>
          <w:szCs w:val="24"/>
        </w:rPr>
        <w:t>This</w:t>
      </w:r>
      <w:r w:rsidRPr="0006714A">
        <w:rPr>
          <w:sz w:val="24"/>
          <w:szCs w:val="24"/>
        </w:rPr>
        <w:t xml:space="preserve"> acts a</w:t>
      </w:r>
      <w:r w:rsidR="00E92F11">
        <w:rPr>
          <w:sz w:val="24"/>
          <w:szCs w:val="24"/>
        </w:rPr>
        <w:t xml:space="preserve">s </w:t>
      </w:r>
      <w:r w:rsidR="00B41F9C">
        <w:rPr>
          <w:sz w:val="24"/>
          <w:szCs w:val="24"/>
        </w:rPr>
        <w:t xml:space="preserve">a </w:t>
      </w:r>
      <w:r w:rsidR="00E92F11">
        <w:rPr>
          <w:sz w:val="24"/>
          <w:szCs w:val="24"/>
        </w:rPr>
        <w:t xml:space="preserve">prefix for the names of all output files.  Its </w:t>
      </w:r>
      <w:r w:rsidRPr="0006714A">
        <w:rPr>
          <w:sz w:val="24"/>
          <w:szCs w:val="24"/>
        </w:rPr>
        <w:t xml:space="preserve">purpose is to keep the data organized and make it easy to tell what </w:t>
      </w:r>
      <w:proofErr w:type="gramStart"/>
      <w:r w:rsidRPr="0006714A">
        <w:rPr>
          <w:sz w:val="24"/>
          <w:szCs w:val="24"/>
        </w:rPr>
        <w:t>is what</w:t>
      </w:r>
      <w:proofErr w:type="gramEnd"/>
      <w:r w:rsidRPr="0006714A">
        <w:rPr>
          <w:sz w:val="24"/>
          <w:szCs w:val="24"/>
        </w:rPr>
        <w:t>, along with saving the user the hassle of naming many different outputs manually.</w:t>
      </w:r>
    </w:p>
    <w:p w14:paraId="3E0B5973" w14:textId="77777777" w:rsidR="00207335" w:rsidRPr="0006714A" w:rsidRDefault="00207335" w:rsidP="0006714A">
      <w:pPr>
        <w:spacing w:after="120"/>
        <w:rPr>
          <w:rFonts w:asciiTheme="majorHAnsi" w:eastAsiaTheme="majorEastAsia" w:hAnsiTheme="majorHAnsi" w:cstheme="majorBidi"/>
          <w:b/>
          <w:bCs/>
          <w:color w:val="4F81BD" w:themeColor="accent1"/>
          <w:sz w:val="24"/>
          <w:szCs w:val="24"/>
        </w:rPr>
      </w:pPr>
      <w:r w:rsidRPr="0006714A">
        <w:rPr>
          <w:rFonts w:asciiTheme="majorHAnsi" w:eastAsiaTheme="majorEastAsia" w:hAnsiTheme="majorHAnsi" w:cstheme="majorBidi"/>
          <w:b/>
          <w:bCs/>
          <w:color w:val="4F81BD" w:themeColor="accent1"/>
          <w:sz w:val="24"/>
          <w:szCs w:val="24"/>
        </w:rPr>
        <w:t>Outputs:</w:t>
      </w:r>
    </w:p>
    <w:p w14:paraId="547364B2" w14:textId="5AFD2B4B" w:rsidR="00B84D4A" w:rsidRPr="0006714A" w:rsidRDefault="00B84D4A" w:rsidP="00C53DF3">
      <w:pPr>
        <w:numPr>
          <w:ilvl w:val="0"/>
          <w:numId w:val="5"/>
        </w:numPr>
        <w:spacing w:after="120"/>
        <w:ind w:left="374" w:right="-90" w:hanging="187"/>
        <w:contextualSpacing/>
        <w:rPr>
          <w:sz w:val="24"/>
          <w:szCs w:val="24"/>
        </w:rPr>
      </w:pPr>
      <w:commentRangeStart w:id="370"/>
      <w:commentRangeStart w:id="371"/>
      <w:r w:rsidRPr="0006714A">
        <w:rPr>
          <w:sz w:val="24"/>
          <w:szCs w:val="24"/>
        </w:rPr>
        <w:t>“(Naming)_</w:t>
      </w:r>
      <w:proofErr w:type="spellStart"/>
      <w:r w:rsidRPr="0006714A">
        <w:rPr>
          <w:sz w:val="24"/>
          <w:szCs w:val="24"/>
        </w:rPr>
        <w:t>Bankfull</w:t>
      </w:r>
      <w:r w:rsidR="00513586">
        <w:rPr>
          <w:sz w:val="24"/>
          <w:szCs w:val="24"/>
        </w:rPr>
        <w:t>_Polygons</w:t>
      </w:r>
      <w:proofErr w:type="spellEnd"/>
      <w:r w:rsidR="00207335" w:rsidRPr="0006714A">
        <w:rPr>
          <w:sz w:val="24"/>
          <w:szCs w:val="24"/>
        </w:rPr>
        <w:t>”</w:t>
      </w:r>
      <w:r w:rsidR="00B41F9C">
        <w:rPr>
          <w:sz w:val="24"/>
          <w:szCs w:val="24"/>
        </w:rPr>
        <w:t xml:space="preserve"> </w:t>
      </w:r>
      <w:commentRangeEnd w:id="370"/>
      <w:r w:rsidR="00C777FC">
        <w:rPr>
          <w:rStyle w:val="CommentReference"/>
        </w:rPr>
        <w:commentReference w:id="370"/>
      </w:r>
      <w:commentRangeEnd w:id="371"/>
      <w:r w:rsidR="005A72B7">
        <w:rPr>
          <w:rStyle w:val="CommentReference"/>
        </w:rPr>
        <w:commentReference w:id="371"/>
      </w:r>
      <w:r w:rsidR="00207335" w:rsidRPr="0006714A">
        <w:rPr>
          <w:sz w:val="24"/>
          <w:szCs w:val="24"/>
        </w:rPr>
        <w:t>-</w:t>
      </w:r>
      <w:r w:rsidR="00B41F9C">
        <w:rPr>
          <w:sz w:val="24"/>
          <w:szCs w:val="24"/>
        </w:rPr>
        <w:t xml:space="preserve"> </w:t>
      </w:r>
      <w:r w:rsidRPr="0006714A">
        <w:rPr>
          <w:sz w:val="24"/>
          <w:szCs w:val="24"/>
        </w:rPr>
        <w:t>P</w:t>
      </w:r>
      <w:r w:rsidR="00207335" w:rsidRPr="0006714A">
        <w:rPr>
          <w:sz w:val="24"/>
          <w:szCs w:val="24"/>
        </w:rPr>
        <w:t xml:space="preserve">olygons </w:t>
      </w:r>
      <w:r w:rsidR="00B41F9C">
        <w:rPr>
          <w:sz w:val="24"/>
          <w:szCs w:val="24"/>
        </w:rPr>
        <w:t>representing the</w:t>
      </w:r>
      <w:r w:rsidRPr="0006714A">
        <w:rPr>
          <w:sz w:val="24"/>
          <w:szCs w:val="24"/>
        </w:rPr>
        <w:t xml:space="preserve"> </w:t>
      </w:r>
      <w:proofErr w:type="spellStart"/>
      <w:r w:rsidRPr="0006714A">
        <w:rPr>
          <w:sz w:val="24"/>
          <w:szCs w:val="24"/>
        </w:rPr>
        <w:t>bankfull</w:t>
      </w:r>
      <w:proofErr w:type="spellEnd"/>
      <w:r w:rsidRPr="0006714A">
        <w:rPr>
          <w:sz w:val="24"/>
          <w:szCs w:val="24"/>
        </w:rPr>
        <w:t xml:space="preserve"> of each stream segment.</w:t>
      </w:r>
    </w:p>
    <w:p w14:paraId="69EAEB49" w14:textId="77777777" w:rsidR="00C525A2" w:rsidRDefault="000B48BF" w:rsidP="00B41F9C">
      <w:pPr>
        <w:pStyle w:val="ListParagraph"/>
        <w:keepNext/>
        <w:numPr>
          <w:ilvl w:val="0"/>
          <w:numId w:val="5"/>
        </w:numPr>
        <w:ind w:left="360" w:hanging="180"/>
      </w:pPr>
      <w:commentRangeStart w:id="373"/>
      <w:commentRangeStart w:id="374"/>
      <w:r w:rsidRPr="00B41F9C">
        <w:rPr>
          <w:sz w:val="24"/>
          <w:szCs w:val="24"/>
        </w:rPr>
        <w:lastRenderedPageBreak/>
        <w:t>“(Naming)_</w:t>
      </w:r>
      <w:proofErr w:type="spellStart"/>
      <w:r w:rsidR="0095630B" w:rsidRPr="00B41F9C">
        <w:rPr>
          <w:sz w:val="24"/>
          <w:szCs w:val="24"/>
        </w:rPr>
        <w:t>Active_Channel</w:t>
      </w:r>
      <w:r w:rsidRPr="00B41F9C">
        <w:rPr>
          <w:sz w:val="24"/>
          <w:szCs w:val="24"/>
        </w:rPr>
        <w:t>_polys_FINAL</w:t>
      </w:r>
      <w:proofErr w:type="spellEnd"/>
      <w:r w:rsidRPr="00B41F9C">
        <w:rPr>
          <w:sz w:val="24"/>
          <w:szCs w:val="24"/>
        </w:rPr>
        <w:t>”</w:t>
      </w:r>
      <w:r w:rsidR="00B41F9C" w:rsidRPr="00B41F9C">
        <w:rPr>
          <w:sz w:val="24"/>
          <w:szCs w:val="24"/>
        </w:rPr>
        <w:t xml:space="preserve"> </w:t>
      </w:r>
      <w:commentRangeEnd w:id="373"/>
      <w:r w:rsidR="00C777FC">
        <w:rPr>
          <w:rStyle w:val="CommentReference"/>
        </w:rPr>
        <w:commentReference w:id="373"/>
      </w:r>
      <w:commentRangeEnd w:id="374"/>
      <w:r w:rsidR="005A72B7">
        <w:rPr>
          <w:rStyle w:val="CommentReference"/>
        </w:rPr>
        <w:commentReference w:id="374"/>
      </w:r>
      <w:r w:rsidRPr="00B41F9C">
        <w:rPr>
          <w:sz w:val="24"/>
          <w:szCs w:val="24"/>
        </w:rPr>
        <w:t>-</w:t>
      </w:r>
      <w:r w:rsidR="00B41F9C" w:rsidRPr="00B41F9C">
        <w:rPr>
          <w:sz w:val="24"/>
          <w:szCs w:val="24"/>
        </w:rPr>
        <w:t xml:space="preserve"> </w:t>
      </w:r>
      <w:r w:rsidRPr="00B41F9C">
        <w:rPr>
          <w:sz w:val="24"/>
          <w:szCs w:val="24"/>
        </w:rPr>
        <w:t xml:space="preserve">Polygons representing the </w:t>
      </w:r>
      <w:r w:rsidR="00B41F9C" w:rsidRPr="00B41F9C">
        <w:rPr>
          <w:sz w:val="24"/>
          <w:szCs w:val="24"/>
        </w:rPr>
        <w:t xml:space="preserve">cleaned active channel </w:t>
      </w:r>
      <w:r w:rsidRPr="00B41F9C">
        <w:rPr>
          <w:sz w:val="24"/>
          <w:szCs w:val="24"/>
        </w:rPr>
        <w:t>of each stream segment removed of some over</w:t>
      </w:r>
      <w:r w:rsidR="00C525A2" w:rsidRPr="00B41F9C">
        <w:rPr>
          <w:sz w:val="24"/>
          <w:szCs w:val="24"/>
        </w:rPr>
        <w:t xml:space="preserve"> </w:t>
      </w:r>
      <w:r w:rsidRPr="00B41F9C">
        <w:rPr>
          <w:sz w:val="24"/>
          <w:szCs w:val="24"/>
        </w:rPr>
        <w:t>extraction</w:t>
      </w:r>
      <w:r w:rsidR="00767DA2" w:rsidRPr="00B41F9C">
        <w:rPr>
          <w:sz w:val="24"/>
          <w:szCs w:val="24"/>
        </w:rPr>
        <w:t>s</w:t>
      </w:r>
      <w:r w:rsidR="00B41F9C" w:rsidRPr="00B41F9C">
        <w:rPr>
          <w:sz w:val="24"/>
          <w:szCs w:val="24"/>
        </w:rPr>
        <w:t>.</w:t>
      </w:r>
      <w:r w:rsidR="00C525A2">
        <w:br w:type="page"/>
      </w:r>
    </w:p>
    <w:bookmarkEnd w:id="350"/>
    <w:p w14:paraId="74513B90" w14:textId="77777777" w:rsidR="00B84D4A" w:rsidRPr="00CC185C" w:rsidRDefault="00CC185C" w:rsidP="00CC185C">
      <w:r>
        <w:rPr>
          <w:rFonts w:asciiTheme="majorHAnsi" w:eastAsiaTheme="majorEastAsia" w:hAnsiTheme="majorHAnsi" w:cstheme="majorBidi"/>
          <w:b/>
          <w:bCs/>
          <w:color w:val="365F91" w:themeColor="accent1" w:themeShade="BF"/>
          <w:sz w:val="28"/>
          <w:szCs w:val="28"/>
        </w:rPr>
        <w:lastRenderedPageBreak/>
        <w:t>Make</w:t>
      </w:r>
      <w:r w:rsidR="00B84D4A" w:rsidRPr="00207335">
        <w:rPr>
          <w:rFonts w:asciiTheme="majorHAnsi" w:eastAsiaTheme="majorEastAsia" w:hAnsiTheme="majorHAnsi" w:cstheme="majorBidi"/>
          <w:b/>
          <w:bCs/>
          <w:color w:val="365F91" w:themeColor="accent1" w:themeShade="BF"/>
          <w:sz w:val="28"/>
          <w:szCs w:val="28"/>
        </w:rPr>
        <w:t xml:space="preserve"> </w:t>
      </w:r>
      <w:r w:rsidR="00B84D4A">
        <w:rPr>
          <w:rFonts w:asciiTheme="majorHAnsi" w:eastAsiaTheme="majorEastAsia" w:hAnsiTheme="majorHAnsi" w:cstheme="majorBidi"/>
          <w:b/>
          <w:bCs/>
          <w:color w:val="365F91" w:themeColor="accent1" w:themeShade="BF"/>
          <w:sz w:val="28"/>
          <w:szCs w:val="28"/>
        </w:rPr>
        <w:t>Riparian Corridor</w:t>
      </w:r>
      <w:r>
        <w:rPr>
          <w:rFonts w:asciiTheme="majorHAnsi" w:eastAsiaTheme="majorEastAsia" w:hAnsiTheme="majorHAnsi" w:cstheme="majorBidi"/>
          <w:b/>
          <w:bCs/>
          <w:color w:val="365F91" w:themeColor="accent1" w:themeShade="BF"/>
          <w:sz w:val="28"/>
          <w:szCs w:val="28"/>
        </w:rPr>
        <w:t xml:space="preserve"> Polygons</w:t>
      </w:r>
    </w:p>
    <w:p w14:paraId="6B6700AA" w14:textId="0996B41A" w:rsidR="00B84D4A" w:rsidRDefault="00B84D4A" w:rsidP="00B84D4A">
      <w:pPr>
        <w:keepNext/>
        <w:keepLines/>
        <w:spacing w:before="200" w:after="0"/>
        <w:outlineLvl w:val="2"/>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 xml:space="preserve">Dependent on Make </w:t>
      </w:r>
      <w:proofErr w:type="spellStart"/>
      <w:r>
        <w:rPr>
          <w:rFonts w:asciiTheme="majorHAnsi" w:eastAsiaTheme="majorEastAsia" w:hAnsiTheme="majorHAnsi" w:cstheme="majorBidi"/>
          <w:b/>
          <w:bCs/>
          <w:color w:val="4F81BD" w:themeColor="accent1"/>
        </w:rPr>
        <w:t>Bankfull</w:t>
      </w:r>
      <w:proofErr w:type="spellEnd"/>
      <w:r>
        <w:rPr>
          <w:rFonts w:asciiTheme="majorHAnsi" w:eastAsiaTheme="majorEastAsia" w:hAnsiTheme="majorHAnsi" w:cstheme="majorBidi"/>
          <w:b/>
          <w:bCs/>
          <w:color w:val="4F81BD" w:themeColor="accent1"/>
        </w:rPr>
        <w:t xml:space="preserve"> Polygons tool.</w:t>
      </w:r>
      <w:r w:rsidR="00617CFF">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 xml:space="preserve"> Run this tool</w:t>
      </w:r>
      <w:r w:rsidRPr="00207335">
        <w:rPr>
          <w:rFonts w:asciiTheme="majorHAnsi" w:eastAsiaTheme="majorEastAsia" w:hAnsiTheme="majorHAnsi" w:cstheme="majorBidi"/>
          <w:b/>
          <w:bCs/>
          <w:color w:val="4F81BD" w:themeColor="accent1"/>
        </w:rPr>
        <w:t xml:space="preserve"> first.</w:t>
      </w:r>
    </w:p>
    <w:p w14:paraId="6991759D" w14:textId="77777777" w:rsidR="00A04B5D" w:rsidRPr="00207335" w:rsidRDefault="00A04B5D" w:rsidP="00A04B5D">
      <w:pPr>
        <w:keepNext/>
        <w:keepLines/>
        <w:spacing w:after="0"/>
        <w:outlineLvl w:val="2"/>
        <w:rPr>
          <w:rFonts w:asciiTheme="majorHAnsi" w:eastAsiaTheme="majorEastAsia" w:hAnsiTheme="majorHAnsi" w:cstheme="majorBidi"/>
          <w:b/>
          <w:bCs/>
          <w:color w:val="4F81BD" w:themeColor="accent1"/>
        </w:rPr>
      </w:pPr>
    </w:p>
    <w:p w14:paraId="0C59EB9E" w14:textId="68432611" w:rsidR="00B84D4A" w:rsidRDefault="00B84D4A" w:rsidP="00A04B5D">
      <w:pPr>
        <w:spacing w:after="360"/>
        <w:rPr>
          <w:sz w:val="24"/>
        </w:rPr>
      </w:pPr>
      <w:r w:rsidRPr="00A04B5D">
        <w:rPr>
          <w:sz w:val="24"/>
        </w:rPr>
        <w:t>This tool</w:t>
      </w:r>
      <w:r w:rsidR="00C53DF3">
        <w:rPr>
          <w:sz w:val="24"/>
        </w:rPr>
        <w:t xml:space="preserve"> (Figure 69</w:t>
      </w:r>
      <w:r w:rsidR="00617CFF">
        <w:rPr>
          <w:sz w:val="24"/>
        </w:rPr>
        <w:t>)</w:t>
      </w:r>
      <w:r w:rsidRPr="00A04B5D">
        <w:rPr>
          <w:sz w:val="24"/>
        </w:rPr>
        <w:t xml:space="preserve"> will create </w:t>
      </w:r>
      <w:r w:rsidR="00A04B5D" w:rsidRPr="00A04B5D">
        <w:rPr>
          <w:sz w:val="24"/>
        </w:rPr>
        <w:t xml:space="preserve">riparian corridor </w:t>
      </w:r>
      <w:r w:rsidRPr="00A04B5D">
        <w:rPr>
          <w:sz w:val="24"/>
        </w:rPr>
        <w:t>polygons for each stream segment by placing a</w:t>
      </w:r>
      <w:ins w:id="375" w:author="Ryan Wortmann" w:date="2018-09-28T16:37:00Z">
        <w:r w:rsidR="00541DC0">
          <w:rPr>
            <w:sz w:val="24"/>
          </w:rPr>
          <w:t>n</w:t>
        </w:r>
      </w:ins>
      <w:r w:rsidR="0089778C" w:rsidRPr="00A04B5D">
        <w:rPr>
          <w:sz w:val="24"/>
        </w:rPr>
        <w:t xml:space="preserve"> </w:t>
      </w:r>
      <w:ins w:id="376" w:author="Ryan Wortmann" w:date="2018-09-28T16:37:00Z">
        <w:r w:rsidR="00541DC0">
          <w:rPr>
            <w:sz w:val="24"/>
          </w:rPr>
          <w:t>n</w:t>
        </w:r>
      </w:ins>
      <w:del w:id="377" w:author="Ryan Wortmann" w:date="2018-09-28T16:36:00Z">
        <w:r w:rsidR="00A04B5D" w:rsidRPr="00A04B5D" w:rsidDel="00541DC0">
          <w:rPr>
            <w:sz w:val="24"/>
          </w:rPr>
          <w:delText>30</w:delText>
        </w:r>
      </w:del>
      <w:del w:id="378" w:author="Ryan Wortmann" w:date="2018-10-03T14:57:00Z">
        <w:r w:rsidR="00A04B5D" w:rsidRPr="00A04B5D" w:rsidDel="00CE540F">
          <w:rPr>
            <w:sz w:val="24"/>
          </w:rPr>
          <w:delText>-mete</w:delText>
        </w:r>
      </w:del>
      <w:ins w:id="379" w:author="Ryan Wortmann" w:date="2018-10-03T14:57:00Z">
        <w:r w:rsidR="00CE540F">
          <w:rPr>
            <w:sz w:val="24"/>
          </w:rPr>
          <w:t xml:space="preserve"> sized</w:t>
        </w:r>
      </w:ins>
      <w:del w:id="380" w:author="Ryan Wortmann" w:date="2018-10-03T14:57:00Z">
        <w:r w:rsidR="00A04B5D" w:rsidRPr="00A04B5D" w:rsidDel="00CE540F">
          <w:rPr>
            <w:sz w:val="24"/>
          </w:rPr>
          <w:delText>r</w:delText>
        </w:r>
      </w:del>
      <w:r w:rsidRPr="00A04B5D">
        <w:rPr>
          <w:sz w:val="24"/>
        </w:rPr>
        <w:t xml:space="preserve"> buffer around each segment’s </w:t>
      </w:r>
      <w:proofErr w:type="spellStart"/>
      <w:r w:rsidRPr="00A04B5D">
        <w:rPr>
          <w:sz w:val="24"/>
        </w:rPr>
        <w:t>bankfull</w:t>
      </w:r>
      <w:proofErr w:type="spellEnd"/>
      <w:r w:rsidRPr="00A04B5D">
        <w:rPr>
          <w:sz w:val="24"/>
        </w:rPr>
        <w:t xml:space="preserve"> polygons.</w:t>
      </w:r>
      <w:r w:rsidR="0089778C" w:rsidRPr="00A04B5D">
        <w:rPr>
          <w:sz w:val="24"/>
        </w:rPr>
        <w:t xml:space="preserve"> </w:t>
      </w:r>
    </w:p>
    <w:p w14:paraId="70B0CF3B" w14:textId="7A080A20" w:rsidR="00A04B5D" w:rsidRDefault="004F4AB2" w:rsidP="00A04B5D">
      <w:pPr>
        <w:spacing w:after="0"/>
        <w:ind w:left="90"/>
        <w:jc w:val="center"/>
        <w:rPr>
          <w:sz w:val="24"/>
        </w:rPr>
      </w:pPr>
      <w:ins w:id="381" w:author="Ryan Wortmann" w:date="2018-09-26T16:06:00Z">
        <w:r>
          <w:rPr>
            <w:noProof/>
          </w:rPr>
          <w:drawing>
            <wp:inline distT="0" distB="0" distL="0" distR="0" wp14:anchorId="2179710D" wp14:editId="77C4120C">
              <wp:extent cx="5943600" cy="241109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11095"/>
                      </a:xfrm>
                      <a:prstGeom prst="rect">
                        <a:avLst/>
                      </a:prstGeom>
                    </pic:spPr>
                  </pic:pic>
                </a:graphicData>
              </a:graphic>
            </wp:inline>
          </w:drawing>
        </w:r>
      </w:ins>
      <w:del w:id="382" w:author="Ryan Wortmann" w:date="2018-09-26T16:06:00Z">
        <w:r w:rsidR="00A04B5D" w:rsidDel="004F4AB2">
          <w:rPr>
            <w:noProof/>
          </w:rPr>
          <w:drawing>
            <wp:inline distT="0" distB="0" distL="0" distR="0" wp14:anchorId="151ED6BF" wp14:editId="201C2670">
              <wp:extent cx="6071256" cy="3291840"/>
              <wp:effectExtent l="19050" t="19050" r="2476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6071256" cy="3291840"/>
                      </a:xfrm>
                      <a:prstGeom prst="rect">
                        <a:avLst/>
                      </a:prstGeom>
                      <a:ln>
                        <a:solidFill>
                          <a:schemeClr val="tx1"/>
                        </a:solidFill>
                      </a:ln>
                    </pic:spPr>
                  </pic:pic>
                </a:graphicData>
              </a:graphic>
            </wp:inline>
          </w:drawing>
        </w:r>
      </w:del>
    </w:p>
    <w:p w14:paraId="4A0B0B89" w14:textId="06148D14" w:rsidR="00A04B5D" w:rsidRPr="00A04B5D" w:rsidRDefault="00A04B5D" w:rsidP="00A04B5D">
      <w:pPr>
        <w:pStyle w:val="Caption"/>
        <w:jc w:val="center"/>
        <w:rPr>
          <w:sz w:val="22"/>
        </w:rPr>
      </w:pPr>
      <w:bookmarkStart w:id="383" w:name="_Ref505341457"/>
      <w:bookmarkStart w:id="384" w:name="_Toc505343701"/>
      <w:r w:rsidRPr="00A04B5D">
        <w:rPr>
          <w:sz w:val="22"/>
        </w:rPr>
        <w:t>Figure</w:t>
      </w:r>
      <w:bookmarkEnd w:id="383"/>
      <w:r w:rsidR="00617CFF">
        <w:rPr>
          <w:sz w:val="22"/>
        </w:rPr>
        <w:t xml:space="preserve"> </w:t>
      </w:r>
      <w:r w:rsidR="00C53DF3">
        <w:rPr>
          <w:sz w:val="22"/>
        </w:rPr>
        <w:t>69</w:t>
      </w:r>
      <w:r w:rsidRPr="00A04B5D">
        <w:rPr>
          <w:sz w:val="22"/>
        </w:rPr>
        <w:t xml:space="preserve">. </w:t>
      </w:r>
      <w:r>
        <w:rPr>
          <w:sz w:val="22"/>
        </w:rPr>
        <w:t xml:space="preserve"> </w:t>
      </w:r>
      <w:r w:rsidRPr="00A04B5D">
        <w:rPr>
          <w:b w:val="0"/>
          <w:sz w:val="22"/>
        </w:rPr>
        <w:t xml:space="preserve">Make Riparian Corridor </w:t>
      </w:r>
      <w:r w:rsidR="00617CFF">
        <w:rPr>
          <w:b w:val="0"/>
          <w:sz w:val="22"/>
        </w:rPr>
        <w:t xml:space="preserve">Polygons </w:t>
      </w:r>
      <w:r w:rsidRPr="00A04B5D">
        <w:rPr>
          <w:b w:val="0"/>
          <w:sz w:val="22"/>
        </w:rPr>
        <w:t>tool</w:t>
      </w:r>
      <w:bookmarkEnd w:id="384"/>
    </w:p>
    <w:p w14:paraId="24C65F69" w14:textId="77777777" w:rsidR="00B84D4A" w:rsidRPr="00A04B5D" w:rsidRDefault="00B84D4A" w:rsidP="00A04B5D">
      <w:pPr>
        <w:spacing w:after="120"/>
        <w:rPr>
          <w:rFonts w:asciiTheme="majorHAnsi" w:eastAsiaTheme="majorEastAsia" w:hAnsiTheme="majorHAnsi" w:cstheme="majorBidi"/>
          <w:b/>
          <w:bCs/>
          <w:color w:val="4F81BD" w:themeColor="accent1"/>
          <w:sz w:val="24"/>
        </w:rPr>
      </w:pPr>
      <w:r w:rsidRPr="00A04B5D">
        <w:rPr>
          <w:rFonts w:asciiTheme="majorHAnsi" w:eastAsiaTheme="majorEastAsia" w:hAnsiTheme="majorHAnsi" w:cstheme="majorBidi"/>
          <w:b/>
          <w:bCs/>
          <w:color w:val="4F81BD" w:themeColor="accent1"/>
          <w:sz w:val="24"/>
        </w:rPr>
        <w:t>Inputs:</w:t>
      </w:r>
    </w:p>
    <w:p w14:paraId="69471469" w14:textId="4D6F9EC1" w:rsidR="00B84D4A" w:rsidRDefault="00B84D4A" w:rsidP="00A04B5D">
      <w:pPr>
        <w:spacing w:after="120"/>
        <w:ind w:left="187" w:hanging="187"/>
        <w:rPr>
          <w:ins w:id="385" w:author="Ryan Wortmann" w:date="2018-09-26T15:57:00Z"/>
          <w:sz w:val="24"/>
        </w:rPr>
      </w:pPr>
      <w:proofErr w:type="spellStart"/>
      <w:r w:rsidRPr="00A04B5D">
        <w:rPr>
          <w:i/>
          <w:sz w:val="24"/>
        </w:rPr>
        <w:t>Bankfull</w:t>
      </w:r>
      <w:proofErr w:type="spellEnd"/>
      <w:r w:rsidRPr="00A04B5D">
        <w:rPr>
          <w:i/>
          <w:sz w:val="24"/>
        </w:rPr>
        <w:t xml:space="preserve"> Polygons:</w:t>
      </w:r>
      <w:r w:rsidRPr="00A04B5D">
        <w:rPr>
          <w:sz w:val="24"/>
        </w:rPr>
        <w:t xml:space="preserve"> </w:t>
      </w:r>
      <w:r w:rsidR="00A04B5D">
        <w:rPr>
          <w:sz w:val="24"/>
        </w:rPr>
        <w:t xml:space="preserve"> </w:t>
      </w:r>
      <w:r w:rsidRPr="00A04B5D">
        <w:rPr>
          <w:sz w:val="24"/>
        </w:rPr>
        <w:t xml:space="preserve">Select the </w:t>
      </w:r>
      <w:proofErr w:type="spellStart"/>
      <w:r w:rsidRPr="00A04B5D">
        <w:rPr>
          <w:sz w:val="24"/>
        </w:rPr>
        <w:t>bankfull</w:t>
      </w:r>
      <w:proofErr w:type="spellEnd"/>
      <w:r w:rsidRPr="00A04B5D">
        <w:rPr>
          <w:sz w:val="24"/>
        </w:rPr>
        <w:t xml:space="preserve"> polygons created by the </w:t>
      </w:r>
      <w:r w:rsidRPr="002B5264">
        <w:rPr>
          <w:i/>
          <w:sz w:val="24"/>
        </w:rPr>
        <w:t xml:space="preserve">Make </w:t>
      </w:r>
      <w:proofErr w:type="spellStart"/>
      <w:r w:rsidRPr="002B5264">
        <w:rPr>
          <w:i/>
          <w:sz w:val="24"/>
        </w:rPr>
        <w:t>Bankfull</w:t>
      </w:r>
      <w:proofErr w:type="spellEnd"/>
      <w:r w:rsidRPr="002B5264">
        <w:rPr>
          <w:i/>
          <w:sz w:val="24"/>
        </w:rPr>
        <w:t xml:space="preserve"> Polygons</w:t>
      </w:r>
      <w:r w:rsidRPr="00A04B5D">
        <w:rPr>
          <w:sz w:val="24"/>
        </w:rPr>
        <w:t xml:space="preserve"> tool</w:t>
      </w:r>
      <w:r w:rsidR="00767DA2" w:rsidRPr="00A04B5D">
        <w:rPr>
          <w:sz w:val="24"/>
        </w:rPr>
        <w:t xml:space="preserve"> (“(Naming)_</w:t>
      </w:r>
      <w:proofErr w:type="spellStart"/>
      <w:r w:rsidR="00767DA2" w:rsidRPr="00A04B5D">
        <w:rPr>
          <w:sz w:val="24"/>
        </w:rPr>
        <w:t>Bankfull_polys_FINAL</w:t>
      </w:r>
      <w:proofErr w:type="spellEnd"/>
      <w:r w:rsidR="00767DA2" w:rsidRPr="00A04B5D">
        <w:rPr>
          <w:sz w:val="24"/>
        </w:rPr>
        <w:t>”)</w:t>
      </w:r>
      <w:r w:rsidRPr="00A04B5D">
        <w:rPr>
          <w:sz w:val="24"/>
        </w:rPr>
        <w:t>.</w:t>
      </w:r>
    </w:p>
    <w:p w14:paraId="4E2A32D8" w14:textId="4A5BD31D" w:rsidR="0057399F" w:rsidRPr="00A04B5D" w:rsidRDefault="0057399F" w:rsidP="00A04B5D">
      <w:pPr>
        <w:spacing w:after="120"/>
        <w:ind w:left="187" w:hanging="187"/>
        <w:rPr>
          <w:sz w:val="24"/>
        </w:rPr>
      </w:pPr>
      <w:ins w:id="386" w:author="Ryan Wortmann" w:date="2018-09-26T16:01:00Z">
        <w:r>
          <w:rPr>
            <w:i/>
            <w:sz w:val="24"/>
          </w:rPr>
          <w:t>Corridor Width:</w:t>
        </w:r>
        <w:r>
          <w:rPr>
            <w:sz w:val="24"/>
          </w:rPr>
          <w:t xml:space="preserve"> </w:t>
        </w:r>
      </w:ins>
      <w:ins w:id="387" w:author="Ryan Wortmann" w:date="2018-09-26T16:04:00Z">
        <w:r w:rsidRPr="0057399F">
          <w:rPr>
            <w:sz w:val="24"/>
          </w:rPr>
          <w:t>Specify the desired buffer width of riparian corridor polygons. Units will be the same linear units of the input polygon feature class.</w:t>
        </w:r>
      </w:ins>
    </w:p>
    <w:p w14:paraId="66E6F51B" w14:textId="77777777" w:rsidR="00BF2F11" w:rsidRPr="00A04B5D" w:rsidRDefault="00BF2F11" w:rsidP="00A04B5D">
      <w:pPr>
        <w:spacing w:after="120"/>
        <w:ind w:left="187" w:hanging="187"/>
        <w:rPr>
          <w:sz w:val="24"/>
        </w:rPr>
      </w:pPr>
      <w:r w:rsidRPr="00A04B5D">
        <w:rPr>
          <w:i/>
          <w:sz w:val="24"/>
        </w:rPr>
        <w:t>Output GDB:</w:t>
      </w:r>
      <w:r w:rsidR="00A04B5D">
        <w:rPr>
          <w:i/>
          <w:sz w:val="24"/>
        </w:rPr>
        <w:t xml:space="preserve"> </w:t>
      </w:r>
      <w:r w:rsidRPr="00A04B5D">
        <w:rPr>
          <w:i/>
          <w:sz w:val="24"/>
        </w:rPr>
        <w:t xml:space="preserve"> </w:t>
      </w:r>
      <w:r w:rsidRPr="00A04B5D">
        <w:rPr>
          <w:sz w:val="24"/>
        </w:rPr>
        <w:t>Input a geodatabase to which the output data will be saved.</w:t>
      </w:r>
    </w:p>
    <w:p w14:paraId="4555FB67" w14:textId="77777777" w:rsidR="00B84D4A" w:rsidRPr="00A04B5D" w:rsidRDefault="00B84D4A" w:rsidP="00A04B5D">
      <w:pPr>
        <w:spacing w:after="120"/>
        <w:ind w:left="187" w:hanging="187"/>
        <w:rPr>
          <w:sz w:val="24"/>
        </w:rPr>
      </w:pPr>
      <w:r w:rsidRPr="00A04B5D">
        <w:rPr>
          <w:i/>
          <w:sz w:val="24"/>
        </w:rPr>
        <w:t>Naming:</w:t>
      </w:r>
      <w:r w:rsidR="00A04B5D">
        <w:rPr>
          <w:i/>
          <w:sz w:val="24"/>
        </w:rPr>
        <w:t xml:space="preserve"> </w:t>
      </w:r>
      <w:r w:rsidRPr="00A04B5D">
        <w:rPr>
          <w:sz w:val="24"/>
        </w:rPr>
        <w:t xml:space="preserve"> This acts as</w:t>
      </w:r>
      <w:r w:rsidR="00A04B5D">
        <w:rPr>
          <w:sz w:val="24"/>
        </w:rPr>
        <w:t xml:space="preserve"> a prefix for the names of all</w:t>
      </w:r>
      <w:r w:rsidRPr="00A04B5D">
        <w:rPr>
          <w:sz w:val="24"/>
        </w:rPr>
        <w:t xml:space="preserve"> output files. </w:t>
      </w:r>
      <w:r w:rsidR="00A04B5D">
        <w:rPr>
          <w:sz w:val="24"/>
        </w:rPr>
        <w:t>Its</w:t>
      </w:r>
      <w:r w:rsidRPr="00A04B5D">
        <w:rPr>
          <w:sz w:val="24"/>
        </w:rPr>
        <w:t xml:space="preserve"> purpose is to keep the data organized and make it easy to tell what </w:t>
      </w:r>
      <w:proofErr w:type="gramStart"/>
      <w:r w:rsidRPr="00A04B5D">
        <w:rPr>
          <w:sz w:val="24"/>
        </w:rPr>
        <w:t>is what</w:t>
      </w:r>
      <w:proofErr w:type="gramEnd"/>
      <w:r w:rsidRPr="00A04B5D">
        <w:rPr>
          <w:sz w:val="24"/>
        </w:rPr>
        <w:t xml:space="preserve">, along with saving the user the hassle of </w:t>
      </w:r>
      <w:r w:rsidR="00A04B5D" w:rsidRPr="00A04B5D">
        <w:rPr>
          <w:sz w:val="24"/>
        </w:rPr>
        <w:t xml:space="preserve">manually </w:t>
      </w:r>
      <w:r w:rsidRPr="00A04B5D">
        <w:rPr>
          <w:sz w:val="24"/>
        </w:rPr>
        <w:t xml:space="preserve">naming </w:t>
      </w:r>
      <w:r w:rsidR="00A04B5D">
        <w:rPr>
          <w:sz w:val="24"/>
        </w:rPr>
        <w:t>multiple</w:t>
      </w:r>
      <w:r w:rsidRPr="00A04B5D">
        <w:rPr>
          <w:sz w:val="24"/>
        </w:rPr>
        <w:t xml:space="preserve"> outputs.</w:t>
      </w:r>
    </w:p>
    <w:p w14:paraId="0E9A7C28" w14:textId="77777777" w:rsidR="00B84D4A" w:rsidRPr="00A04B5D" w:rsidRDefault="00B84D4A" w:rsidP="00A04B5D">
      <w:pPr>
        <w:spacing w:after="120"/>
        <w:rPr>
          <w:rFonts w:asciiTheme="majorHAnsi" w:eastAsiaTheme="majorEastAsia" w:hAnsiTheme="majorHAnsi" w:cstheme="majorBidi"/>
          <w:b/>
          <w:bCs/>
          <w:color w:val="4F81BD" w:themeColor="accent1"/>
          <w:sz w:val="24"/>
        </w:rPr>
      </w:pPr>
      <w:r w:rsidRPr="00A04B5D">
        <w:rPr>
          <w:rFonts w:asciiTheme="majorHAnsi" w:eastAsiaTheme="majorEastAsia" w:hAnsiTheme="majorHAnsi" w:cstheme="majorBidi"/>
          <w:b/>
          <w:bCs/>
          <w:color w:val="4F81BD" w:themeColor="accent1"/>
          <w:sz w:val="24"/>
        </w:rPr>
        <w:t>Outputs:</w:t>
      </w:r>
    </w:p>
    <w:p w14:paraId="5799C6EC" w14:textId="01ED0E47" w:rsidR="001058E4" w:rsidRDefault="00282C83" w:rsidP="00A04B5D">
      <w:pPr>
        <w:numPr>
          <w:ilvl w:val="0"/>
          <w:numId w:val="5"/>
        </w:numPr>
        <w:ind w:left="360" w:hanging="180"/>
        <w:contextualSpacing/>
        <w:rPr>
          <w:ins w:id="388" w:author="Ryan Wortmann" w:date="2018-10-03T14:58:00Z"/>
          <w:sz w:val="24"/>
        </w:rPr>
      </w:pPr>
      <w:r>
        <w:rPr>
          <w:sz w:val="24"/>
        </w:rPr>
        <w:t>“(Naming)_</w:t>
      </w:r>
      <w:proofErr w:type="spellStart"/>
      <w:ins w:id="389" w:author="Jonathan Brooks" w:date="2018-09-18T11:29:00Z">
        <w:r w:rsidR="008D29A3">
          <w:rPr>
            <w:sz w:val="24"/>
          </w:rPr>
          <w:t>r</w:t>
        </w:r>
      </w:ins>
      <w:del w:id="390" w:author="Jonathan Brooks" w:date="2018-09-18T11:29:00Z">
        <w:r w:rsidDel="008D29A3">
          <w:rPr>
            <w:sz w:val="24"/>
          </w:rPr>
          <w:delText>R</w:delText>
        </w:r>
      </w:del>
      <w:r>
        <w:rPr>
          <w:sz w:val="24"/>
        </w:rPr>
        <w:t>iparia</w:t>
      </w:r>
      <w:r w:rsidR="00B84D4A" w:rsidRPr="00A04B5D">
        <w:rPr>
          <w:sz w:val="24"/>
        </w:rPr>
        <w:t>n_</w:t>
      </w:r>
      <w:ins w:id="391" w:author="Jonathan Brooks" w:date="2018-09-18T11:29:00Z">
        <w:r w:rsidR="008D29A3">
          <w:rPr>
            <w:sz w:val="24"/>
          </w:rPr>
          <w:t>c</w:t>
        </w:r>
      </w:ins>
      <w:del w:id="392" w:author="Jonathan Brooks" w:date="2018-09-18T11:29:00Z">
        <w:r w:rsidR="00B84D4A" w:rsidRPr="00A04B5D" w:rsidDel="008D29A3">
          <w:rPr>
            <w:sz w:val="24"/>
          </w:rPr>
          <w:delText>C</w:delText>
        </w:r>
      </w:del>
      <w:r w:rsidR="00B84D4A" w:rsidRPr="00A04B5D">
        <w:rPr>
          <w:sz w:val="24"/>
        </w:rPr>
        <w:t>orridors</w:t>
      </w:r>
      <w:proofErr w:type="spellEnd"/>
      <w:r w:rsidR="00B84D4A" w:rsidRPr="00A04B5D">
        <w:rPr>
          <w:sz w:val="24"/>
        </w:rPr>
        <w:t>”</w:t>
      </w:r>
      <w:r w:rsidR="00A04B5D">
        <w:rPr>
          <w:sz w:val="24"/>
        </w:rPr>
        <w:t xml:space="preserve"> </w:t>
      </w:r>
      <w:r w:rsidR="00B84D4A" w:rsidRPr="00A04B5D">
        <w:rPr>
          <w:sz w:val="24"/>
        </w:rPr>
        <w:t>-</w:t>
      </w:r>
      <w:r w:rsidR="00A04B5D">
        <w:rPr>
          <w:sz w:val="24"/>
        </w:rPr>
        <w:t xml:space="preserve"> </w:t>
      </w:r>
      <w:r w:rsidR="00B84D4A" w:rsidRPr="00A04B5D">
        <w:rPr>
          <w:sz w:val="24"/>
        </w:rPr>
        <w:t>Polygons representing the riparian corridor of each stream segment.</w:t>
      </w:r>
      <w:r w:rsidR="00F34CCF" w:rsidRPr="00A04B5D">
        <w:rPr>
          <w:sz w:val="24"/>
        </w:rPr>
        <w:t xml:space="preserve"> </w:t>
      </w:r>
      <w:r w:rsidR="00A04B5D">
        <w:rPr>
          <w:sz w:val="24"/>
        </w:rPr>
        <w:t xml:space="preserve"> </w:t>
      </w:r>
      <w:r w:rsidR="00046260" w:rsidRPr="00A04B5D">
        <w:rPr>
          <w:sz w:val="24"/>
        </w:rPr>
        <w:t>There will only be one polygon per set of cont</w:t>
      </w:r>
      <w:r w:rsidR="00E76643" w:rsidRPr="00A04B5D">
        <w:rPr>
          <w:sz w:val="24"/>
        </w:rPr>
        <w:t>iguous streams.</w:t>
      </w:r>
      <w:r w:rsidR="00A04B5D">
        <w:rPr>
          <w:sz w:val="24"/>
        </w:rPr>
        <w:t xml:space="preserve"> </w:t>
      </w:r>
      <w:r w:rsidR="00E76643" w:rsidRPr="00A04B5D">
        <w:rPr>
          <w:sz w:val="24"/>
        </w:rPr>
        <w:t xml:space="preserve"> If you want individual polygons</w:t>
      </w:r>
      <w:r w:rsidR="00046260" w:rsidRPr="00A04B5D">
        <w:rPr>
          <w:sz w:val="24"/>
        </w:rPr>
        <w:t xml:space="preserve"> segment</w:t>
      </w:r>
      <w:r w:rsidR="00E76643" w:rsidRPr="00A04B5D">
        <w:rPr>
          <w:sz w:val="24"/>
        </w:rPr>
        <w:t>ed</w:t>
      </w:r>
      <w:r w:rsidR="00046260" w:rsidRPr="00A04B5D">
        <w:rPr>
          <w:sz w:val="24"/>
        </w:rPr>
        <w:t xml:space="preserve"> by stream segment,</w:t>
      </w:r>
      <w:r w:rsidR="00EE77D7" w:rsidRPr="00A04B5D">
        <w:rPr>
          <w:sz w:val="24"/>
        </w:rPr>
        <w:t xml:space="preserve"> run this output through the</w:t>
      </w:r>
      <w:r w:rsidR="00046260" w:rsidRPr="00A04B5D">
        <w:rPr>
          <w:sz w:val="24"/>
        </w:rPr>
        <w:t xml:space="preserve"> </w:t>
      </w:r>
      <w:r w:rsidR="00046260" w:rsidRPr="00A04B5D">
        <w:rPr>
          <w:i/>
          <w:sz w:val="24"/>
        </w:rPr>
        <w:t xml:space="preserve">Stream </w:t>
      </w:r>
      <w:r w:rsidR="00046260" w:rsidRPr="002B5264">
        <w:rPr>
          <w:i/>
          <w:sz w:val="24"/>
        </w:rPr>
        <w:t>Shade</w:t>
      </w:r>
      <w:r w:rsidR="00046260" w:rsidRPr="00A04B5D">
        <w:rPr>
          <w:sz w:val="24"/>
        </w:rPr>
        <w:t xml:space="preserve"> tool. </w:t>
      </w:r>
      <w:r w:rsidR="00A04B5D">
        <w:rPr>
          <w:sz w:val="24"/>
        </w:rPr>
        <w:t xml:space="preserve"> </w:t>
      </w:r>
      <w:r w:rsidR="00046260" w:rsidRPr="00A04B5D">
        <w:rPr>
          <w:sz w:val="24"/>
        </w:rPr>
        <w:t>If you want them segment</w:t>
      </w:r>
      <w:r w:rsidR="00EE77D7" w:rsidRPr="00A04B5D">
        <w:rPr>
          <w:sz w:val="24"/>
        </w:rPr>
        <w:t>ed by watershed or catchment, run it through the</w:t>
      </w:r>
      <w:r w:rsidR="00046260" w:rsidRPr="00A04B5D">
        <w:rPr>
          <w:sz w:val="24"/>
        </w:rPr>
        <w:t xml:space="preserve"> </w:t>
      </w:r>
      <w:r w:rsidR="00046260" w:rsidRPr="00A04B5D">
        <w:rPr>
          <w:i/>
          <w:sz w:val="24"/>
        </w:rPr>
        <w:t xml:space="preserve">Vegetation Stats </w:t>
      </w:r>
      <w:proofErr w:type="gramStart"/>
      <w:r w:rsidR="00046260" w:rsidRPr="00A04B5D">
        <w:rPr>
          <w:i/>
          <w:sz w:val="24"/>
        </w:rPr>
        <w:t>By</w:t>
      </w:r>
      <w:proofErr w:type="gramEnd"/>
      <w:r w:rsidR="00046260" w:rsidRPr="00A04B5D">
        <w:rPr>
          <w:i/>
          <w:sz w:val="24"/>
        </w:rPr>
        <w:t xml:space="preserve"> Catchment</w:t>
      </w:r>
      <w:r w:rsidR="00046260" w:rsidRPr="00A04B5D">
        <w:rPr>
          <w:sz w:val="24"/>
        </w:rPr>
        <w:t xml:space="preserve"> tool.</w:t>
      </w:r>
    </w:p>
    <w:p w14:paraId="5AC060B4" w14:textId="29667FAF" w:rsidR="009443F9" w:rsidRPr="009443F9" w:rsidRDefault="009443F9" w:rsidP="009443F9">
      <w:pPr>
        <w:pStyle w:val="ListParagraph"/>
        <w:numPr>
          <w:ilvl w:val="0"/>
          <w:numId w:val="5"/>
        </w:numPr>
        <w:rPr>
          <w:ins w:id="393" w:author="Ryan Wortmann" w:date="2018-10-03T14:58:00Z"/>
          <w:sz w:val="24"/>
        </w:rPr>
      </w:pPr>
      <w:ins w:id="394" w:author="Ryan Wortmann" w:date="2018-10-03T14:58:00Z">
        <w:r>
          <w:rPr>
            <w:sz w:val="24"/>
          </w:rPr>
          <w:lastRenderedPageBreak/>
          <w:t>“(Naming)_</w:t>
        </w:r>
        <w:proofErr w:type="spellStart"/>
        <w:r>
          <w:rPr>
            <w:sz w:val="24"/>
          </w:rPr>
          <w:t>rip</w:t>
        </w:r>
        <w:r w:rsidRPr="009443F9">
          <w:rPr>
            <w:sz w:val="24"/>
          </w:rPr>
          <w:t>_corridors</w:t>
        </w:r>
        <w:r>
          <w:rPr>
            <w:sz w:val="24"/>
          </w:rPr>
          <w:t>_no_AC</w:t>
        </w:r>
        <w:proofErr w:type="spellEnd"/>
        <w:r w:rsidRPr="009443F9">
          <w:rPr>
            <w:sz w:val="24"/>
          </w:rPr>
          <w:t>” - Polygons representing the riparian corridor of each stream segment</w:t>
        </w:r>
      </w:ins>
      <w:ins w:id="395" w:author="Ryan Wortmann" w:date="2018-10-03T14:59:00Z">
        <w:r>
          <w:rPr>
            <w:sz w:val="24"/>
          </w:rPr>
          <w:t xml:space="preserve"> WITHOUT active channels included in the polygons</w:t>
        </w:r>
      </w:ins>
      <w:ins w:id="396" w:author="Ryan Wortmann" w:date="2018-10-03T14:58:00Z">
        <w:r w:rsidRPr="009443F9">
          <w:rPr>
            <w:sz w:val="24"/>
          </w:rPr>
          <w:t xml:space="preserve">.  There will only be one polygon per set of contiguous streams.  If you want individual polygons segmented by stream segment, run this output through the Stream Shade tool.  If you want them segmented by watershed or catchment, run it through the Vegetation Stats </w:t>
        </w:r>
        <w:proofErr w:type="gramStart"/>
        <w:r w:rsidRPr="009443F9">
          <w:rPr>
            <w:sz w:val="24"/>
          </w:rPr>
          <w:t>By</w:t>
        </w:r>
        <w:proofErr w:type="gramEnd"/>
        <w:r w:rsidRPr="009443F9">
          <w:rPr>
            <w:sz w:val="24"/>
          </w:rPr>
          <w:t xml:space="preserve"> Catchment tool.</w:t>
        </w:r>
      </w:ins>
    </w:p>
    <w:p w14:paraId="7E496745" w14:textId="77777777" w:rsidR="009443F9" w:rsidRDefault="009443F9" w:rsidP="009443F9">
      <w:pPr>
        <w:ind w:left="360"/>
        <w:contextualSpacing/>
        <w:rPr>
          <w:ins w:id="397" w:author="Ryan Wortmann" w:date="2018-10-03T14:58:00Z"/>
          <w:sz w:val="24"/>
        </w:rPr>
        <w:pPrChange w:id="398" w:author="Ryan Wortmann" w:date="2018-10-03T14:58:00Z">
          <w:pPr>
            <w:numPr>
              <w:numId w:val="5"/>
            </w:numPr>
            <w:ind w:left="360" w:hanging="180"/>
            <w:contextualSpacing/>
          </w:pPr>
        </w:pPrChange>
      </w:pPr>
    </w:p>
    <w:p w14:paraId="7ECA92C0" w14:textId="3C6CBDF8" w:rsidR="009443F9" w:rsidRDefault="009443F9" w:rsidP="009443F9">
      <w:pPr>
        <w:contextualSpacing/>
        <w:rPr>
          <w:ins w:id="399" w:author="Ryan Wortmann" w:date="2018-10-03T14:58:00Z"/>
          <w:sz w:val="24"/>
        </w:rPr>
        <w:pPrChange w:id="400" w:author="Ryan Wortmann" w:date="2018-10-03T14:58:00Z">
          <w:pPr>
            <w:numPr>
              <w:numId w:val="5"/>
            </w:numPr>
            <w:ind w:left="360" w:hanging="180"/>
            <w:contextualSpacing/>
          </w:pPr>
        </w:pPrChange>
      </w:pPr>
    </w:p>
    <w:p w14:paraId="32C0B46D" w14:textId="77777777" w:rsidR="009443F9" w:rsidRPr="00A04B5D" w:rsidRDefault="009443F9" w:rsidP="009443F9">
      <w:pPr>
        <w:contextualSpacing/>
        <w:rPr>
          <w:sz w:val="24"/>
        </w:rPr>
        <w:pPrChange w:id="401" w:author="Ryan Wortmann" w:date="2018-10-03T14:58:00Z">
          <w:pPr>
            <w:numPr>
              <w:numId w:val="5"/>
            </w:numPr>
            <w:ind w:left="360" w:hanging="180"/>
            <w:contextualSpacing/>
          </w:pPr>
        </w:pPrChange>
      </w:pPr>
    </w:p>
    <w:p w14:paraId="41713502" w14:textId="77777777" w:rsidR="00D36802" w:rsidRPr="00A04B5D" w:rsidRDefault="00773598" w:rsidP="00A04B5D">
      <w:pPr>
        <w:pStyle w:val="Title"/>
        <w:pBdr>
          <w:bottom w:val="double" w:sz="4" w:space="4" w:color="365F91" w:themeColor="accent1" w:themeShade="BF"/>
        </w:pBdr>
        <w:rPr>
          <w:i/>
          <w:color w:val="244061" w:themeColor="accent1" w:themeShade="80"/>
        </w:rPr>
      </w:pPr>
      <w:r>
        <w:br w:type="page"/>
      </w:r>
      <w:bookmarkStart w:id="402" w:name="_Toc505343325"/>
      <w:r w:rsidR="00D36802" w:rsidRPr="00A04B5D">
        <w:rPr>
          <w:i/>
          <w:color w:val="244061" w:themeColor="accent1" w:themeShade="80"/>
        </w:rPr>
        <w:lastRenderedPageBreak/>
        <w:t>Stream Monitoring Tools</w:t>
      </w:r>
      <w:bookmarkEnd w:id="402"/>
    </w:p>
    <w:p w14:paraId="2F0B6F6F" w14:textId="4FB3864D" w:rsidR="00A04B5D" w:rsidRDefault="00D36802" w:rsidP="00D36802">
      <w:pPr>
        <w:rPr>
          <w:sz w:val="24"/>
        </w:rPr>
      </w:pPr>
      <w:r w:rsidRPr="00A04B5D">
        <w:rPr>
          <w:sz w:val="24"/>
        </w:rPr>
        <w:t xml:space="preserve">These script tools can be used to monitor the health of streams. </w:t>
      </w:r>
      <w:r w:rsidR="00A04B5D">
        <w:rPr>
          <w:sz w:val="24"/>
        </w:rPr>
        <w:t xml:space="preserve"> </w:t>
      </w:r>
      <w:r w:rsidRPr="00A04B5D">
        <w:rPr>
          <w:sz w:val="24"/>
        </w:rPr>
        <w:t>They</w:t>
      </w:r>
      <w:r w:rsidR="00B52FB0" w:rsidRPr="00A04B5D">
        <w:rPr>
          <w:sz w:val="24"/>
        </w:rPr>
        <w:t xml:space="preserve"> </w:t>
      </w:r>
      <w:del w:id="403" w:author="Jonathan Brooks" w:date="2018-09-18T11:30:00Z">
        <w:r w:rsidR="00B52FB0" w:rsidRPr="00A04B5D" w:rsidDel="008D29A3">
          <w:rPr>
            <w:sz w:val="24"/>
          </w:rPr>
          <w:delText>do not have to</w:delText>
        </w:r>
      </w:del>
      <w:ins w:id="404" w:author="Jonathan Brooks" w:date="2018-09-18T11:30:00Z">
        <w:r w:rsidR="008D29A3">
          <w:rPr>
            <w:sz w:val="24"/>
          </w:rPr>
          <w:t>can</w:t>
        </w:r>
      </w:ins>
      <w:r w:rsidR="00B52FB0" w:rsidRPr="00A04B5D">
        <w:rPr>
          <w:sz w:val="24"/>
        </w:rPr>
        <w:t xml:space="preserve"> be run i</w:t>
      </w:r>
      <w:r w:rsidRPr="00A04B5D">
        <w:rPr>
          <w:sz w:val="24"/>
        </w:rPr>
        <w:t>n a</w:t>
      </w:r>
      <w:r w:rsidR="00A04B5D">
        <w:rPr>
          <w:sz w:val="24"/>
        </w:rPr>
        <w:t xml:space="preserve">ny </w:t>
      </w:r>
      <w:del w:id="405" w:author="Jonathan Brooks" w:date="2018-09-18T11:30:00Z">
        <w:r w:rsidR="00A04B5D" w:rsidDel="008D29A3">
          <w:rPr>
            <w:sz w:val="24"/>
          </w:rPr>
          <w:delText>particular</w:delText>
        </w:r>
        <w:r w:rsidRPr="00A04B5D" w:rsidDel="008D29A3">
          <w:rPr>
            <w:sz w:val="24"/>
          </w:rPr>
          <w:delText xml:space="preserve"> ord</w:delText>
        </w:r>
        <w:r w:rsidR="00A04B5D" w:rsidDel="008D29A3">
          <w:rPr>
            <w:sz w:val="24"/>
          </w:rPr>
          <w:delText>er</w:delText>
        </w:r>
      </w:del>
      <w:ins w:id="406" w:author="Jonathan Brooks" w:date="2018-09-18T11:30:00Z">
        <w:r w:rsidR="008D29A3">
          <w:rPr>
            <w:sz w:val="24"/>
          </w:rPr>
          <w:t>order</w:t>
        </w:r>
      </w:ins>
      <w:r w:rsidR="00DC7600" w:rsidRPr="00A04B5D">
        <w:rPr>
          <w:sz w:val="24"/>
        </w:rPr>
        <w:t xml:space="preserve">. </w:t>
      </w:r>
      <w:r w:rsidR="00A04B5D">
        <w:rPr>
          <w:sz w:val="24"/>
        </w:rPr>
        <w:t xml:space="preserve"> </w:t>
      </w:r>
    </w:p>
    <w:p w14:paraId="64BEC9C4" w14:textId="77777777" w:rsidR="008E65B7" w:rsidRDefault="008E65B7" w:rsidP="00D36802">
      <w:pPr>
        <w:rPr>
          <w:sz w:val="24"/>
        </w:rPr>
      </w:pPr>
    </w:p>
    <w:p w14:paraId="064F593F" w14:textId="77777777" w:rsidR="00D36802" w:rsidRPr="00A04B5D" w:rsidRDefault="00DC7600" w:rsidP="008E65B7">
      <w:pPr>
        <w:spacing w:after="120"/>
        <w:rPr>
          <w:sz w:val="24"/>
        </w:rPr>
      </w:pPr>
      <w:r w:rsidRPr="00A04B5D">
        <w:rPr>
          <w:sz w:val="24"/>
        </w:rPr>
        <w:t>Below i</w:t>
      </w:r>
      <w:r w:rsidR="00A04B5D">
        <w:rPr>
          <w:sz w:val="24"/>
        </w:rPr>
        <w:t>s a brief overview of each tool:</w:t>
      </w:r>
    </w:p>
    <w:p w14:paraId="2D1F6EB9" w14:textId="77777777" w:rsidR="0022289E" w:rsidRPr="00A04B5D" w:rsidRDefault="0022289E">
      <w:pPr>
        <w:rPr>
          <w:b/>
          <w:sz w:val="24"/>
        </w:rPr>
      </w:pPr>
      <w:r w:rsidRPr="00A04B5D">
        <w:rPr>
          <w:b/>
          <w:sz w:val="24"/>
        </w:rPr>
        <w:t>Stream Shade</w:t>
      </w:r>
      <w:r w:rsidR="001B1E22" w:rsidRPr="00A04B5D">
        <w:rPr>
          <w:b/>
          <w:sz w:val="24"/>
        </w:rPr>
        <w:t xml:space="preserve"> by Segment</w:t>
      </w:r>
      <w:r w:rsidR="00A04B5D">
        <w:rPr>
          <w:sz w:val="24"/>
        </w:rPr>
        <w:t xml:space="preserve">:  </w:t>
      </w:r>
      <w:r w:rsidR="008E65B7">
        <w:rPr>
          <w:sz w:val="24"/>
        </w:rPr>
        <w:t>C</w:t>
      </w:r>
      <w:r w:rsidRPr="00A04B5D">
        <w:rPr>
          <w:sz w:val="24"/>
        </w:rPr>
        <w:t>alculates the percentage</w:t>
      </w:r>
      <w:r w:rsidR="00A04B5D">
        <w:rPr>
          <w:sz w:val="24"/>
        </w:rPr>
        <w:t xml:space="preserve"> of </w:t>
      </w:r>
      <w:r w:rsidRPr="00A04B5D">
        <w:rPr>
          <w:sz w:val="24"/>
        </w:rPr>
        <w:t xml:space="preserve">shaded and </w:t>
      </w:r>
      <w:r w:rsidR="00A04B5D" w:rsidRPr="00A04B5D">
        <w:rPr>
          <w:sz w:val="24"/>
        </w:rPr>
        <w:t>non-shaded</w:t>
      </w:r>
      <w:r w:rsidR="008E65B7" w:rsidRPr="008E65B7">
        <w:rPr>
          <w:sz w:val="24"/>
        </w:rPr>
        <w:t xml:space="preserve"> </w:t>
      </w:r>
      <w:r w:rsidR="008E65B7">
        <w:rPr>
          <w:sz w:val="24"/>
        </w:rPr>
        <w:t>for each stream segment</w:t>
      </w:r>
      <w:r w:rsidRPr="00A04B5D">
        <w:rPr>
          <w:sz w:val="24"/>
        </w:rPr>
        <w:t xml:space="preserve">. </w:t>
      </w:r>
    </w:p>
    <w:p w14:paraId="29E788D3" w14:textId="35341269" w:rsidR="00A04B5D" w:rsidRDefault="009F6941">
      <w:pPr>
        <w:rPr>
          <w:b/>
          <w:sz w:val="24"/>
        </w:rPr>
      </w:pPr>
      <w:r>
        <w:rPr>
          <w:b/>
          <w:sz w:val="24"/>
        </w:rPr>
        <w:t>Vegetation</w:t>
      </w:r>
      <w:r w:rsidR="0022289E" w:rsidRPr="00A04B5D">
        <w:rPr>
          <w:b/>
          <w:sz w:val="24"/>
        </w:rPr>
        <w:t xml:space="preserve"> Stats</w:t>
      </w:r>
      <w:r w:rsidR="001B1E22" w:rsidRPr="00A04B5D">
        <w:rPr>
          <w:b/>
          <w:sz w:val="24"/>
        </w:rPr>
        <w:t xml:space="preserve"> </w:t>
      </w:r>
      <w:ins w:id="407" w:author="Jonathan Brooks" w:date="2018-09-18T11:30:00Z">
        <w:r w:rsidR="008D29A3">
          <w:rPr>
            <w:b/>
            <w:sz w:val="24"/>
          </w:rPr>
          <w:t>b</w:t>
        </w:r>
      </w:ins>
      <w:del w:id="408" w:author="Jonathan Brooks" w:date="2018-09-18T11:30:00Z">
        <w:r w:rsidR="001B1E22" w:rsidRPr="00A04B5D" w:rsidDel="008D29A3">
          <w:rPr>
            <w:b/>
            <w:sz w:val="24"/>
          </w:rPr>
          <w:delText>B</w:delText>
        </w:r>
      </w:del>
      <w:r w:rsidR="001B1E22" w:rsidRPr="00A04B5D">
        <w:rPr>
          <w:b/>
          <w:sz w:val="24"/>
        </w:rPr>
        <w:t>y Catchment</w:t>
      </w:r>
      <w:r w:rsidR="00A04B5D">
        <w:rPr>
          <w:sz w:val="24"/>
        </w:rPr>
        <w:t xml:space="preserve">:  </w:t>
      </w:r>
      <w:r w:rsidR="0022289E" w:rsidRPr="00A04B5D">
        <w:rPr>
          <w:sz w:val="24"/>
        </w:rPr>
        <w:t xml:space="preserve">Calculates the percentage </w:t>
      </w:r>
      <w:r w:rsidR="008E65B7" w:rsidRPr="00A04B5D">
        <w:rPr>
          <w:sz w:val="24"/>
        </w:rPr>
        <w:t xml:space="preserve">of canopy, understory, and bare ground </w:t>
      </w:r>
      <w:r w:rsidR="008E65B7">
        <w:rPr>
          <w:sz w:val="24"/>
        </w:rPr>
        <w:t xml:space="preserve">making up </w:t>
      </w:r>
      <w:r w:rsidR="0022289E" w:rsidRPr="00A04B5D">
        <w:rPr>
          <w:sz w:val="24"/>
        </w:rPr>
        <w:t>each catchment or w</w:t>
      </w:r>
      <w:r w:rsidR="008E65B7">
        <w:rPr>
          <w:sz w:val="24"/>
        </w:rPr>
        <w:t>atershed</w:t>
      </w:r>
      <w:r w:rsidR="0022289E" w:rsidRPr="00A04B5D">
        <w:rPr>
          <w:sz w:val="24"/>
        </w:rPr>
        <w:t>.</w:t>
      </w:r>
    </w:p>
    <w:p w14:paraId="3278C36C" w14:textId="77777777" w:rsidR="008E65B7" w:rsidRDefault="008E65B7">
      <w:pPr>
        <w:rPr>
          <w:b/>
          <w:sz w:val="24"/>
        </w:rPr>
      </w:pPr>
    </w:p>
    <w:p w14:paraId="5DEDC59F" w14:textId="77777777" w:rsidR="00A04B5D" w:rsidRDefault="00A04B5D" w:rsidP="00A04B5D">
      <w:pPr>
        <w:jc w:val="center"/>
      </w:pPr>
      <w:r>
        <w:rPr>
          <w:i/>
        </w:rPr>
        <w:t>Note: Each tool will be outlined in greater detail on the pages that follow</w:t>
      </w:r>
      <w:r w:rsidRPr="00DC7600">
        <w:t>.</w:t>
      </w:r>
    </w:p>
    <w:p w14:paraId="05C3583B" w14:textId="77777777" w:rsidR="00773598" w:rsidRPr="006F0BAF" w:rsidRDefault="00D36802">
      <w:r>
        <w:br w:type="page"/>
      </w:r>
    </w:p>
    <w:p w14:paraId="321C7F64" w14:textId="77777777" w:rsidR="00FE714D" w:rsidRDefault="000E1A5F" w:rsidP="00FE714D">
      <w:pPr>
        <w:pStyle w:val="Heading1"/>
      </w:pPr>
      <w:bookmarkStart w:id="409" w:name="_PreBankfull_Part1"/>
      <w:bookmarkStart w:id="410" w:name="_Toc490146741"/>
      <w:bookmarkStart w:id="411" w:name="_Toc505343326"/>
      <w:bookmarkEnd w:id="409"/>
      <w:r>
        <w:lastRenderedPageBreak/>
        <w:t>Stream Shade</w:t>
      </w:r>
      <w:bookmarkEnd w:id="410"/>
      <w:r w:rsidR="001B1E22">
        <w:t xml:space="preserve"> by Segment</w:t>
      </w:r>
      <w:bookmarkEnd w:id="411"/>
    </w:p>
    <w:p w14:paraId="0A4FDC66" w14:textId="77777777" w:rsidR="00FE714D" w:rsidRDefault="00FE714D" w:rsidP="006222A9">
      <w:pPr>
        <w:pStyle w:val="Heading3"/>
      </w:pPr>
      <w:r w:rsidRPr="00BD0234">
        <w:t xml:space="preserve">Dependent on </w:t>
      </w:r>
      <w:r w:rsidR="00BF2F11">
        <w:t xml:space="preserve">Make </w:t>
      </w:r>
      <w:proofErr w:type="spellStart"/>
      <w:r w:rsidRPr="00BD0234">
        <w:t>B</w:t>
      </w:r>
      <w:r>
        <w:t>ankfull</w:t>
      </w:r>
      <w:proofErr w:type="spellEnd"/>
      <w:r>
        <w:t xml:space="preserve"> tool</w:t>
      </w:r>
      <w:r w:rsidR="00BF2F11">
        <w:t>,</w:t>
      </w:r>
      <w:r>
        <w:t xml:space="preserve"> Creating a Vegetation Height Raster. </w:t>
      </w:r>
    </w:p>
    <w:p w14:paraId="34C6E9F4" w14:textId="77777777" w:rsidR="008E65B7" w:rsidRPr="008E65B7" w:rsidRDefault="008E65B7" w:rsidP="008E65B7">
      <w:pPr>
        <w:spacing w:after="0"/>
        <w:rPr>
          <w:sz w:val="18"/>
        </w:rPr>
      </w:pPr>
    </w:p>
    <w:p w14:paraId="4E0A189F" w14:textId="184C30F7" w:rsidR="00FE714D" w:rsidRPr="008E65B7" w:rsidRDefault="00FE714D" w:rsidP="00DB7762">
      <w:pPr>
        <w:ind w:right="-180"/>
        <w:rPr>
          <w:color w:val="000000" w:themeColor="text1"/>
          <w:sz w:val="24"/>
        </w:rPr>
      </w:pPr>
      <w:r w:rsidRPr="008E65B7">
        <w:rPr>
          <w:color w:val="000000" w:themeColor="text1"/>
          <w:sz w:val="24"/>
        </w:rPr>
        <w:t xml:space="preserve">The </w:t>
      </w:r>
      <w:r w:rsidRPr="008E65B7">
        <w:rPr>
          <w:i/>
          <w:color w:val="000000" w:themeColor="text1"/>
          <w:sz w:val="24"/>
        </w:rPr>
        <w:t>Stream Shade</w:t>
      </w:r>
      <w:r w:rsidRPr="008E65B7">
        <w:rPr>
          <w:color w:val="000000" w:themeColor="text1"/>
          <w:sz w:val="24"/>
        </w:rPr>
        <w:t xml:space="preserve"> </w:t>
      </w:r>
      <w:r w:rsidRPr="008534B3">
        <w:rPr>
          <w:color w:val="000000" w:themeColor="text1"/>
          <w:sz w:val="24"/>
        </w:rPr>
        <w:t xml:space="preserve">tool </w:t>
      </w:r>
      <w:r w:rsidR="008534B3" w:rsidRPr="008534B3">
        <w:rPr>
          <w:rFonts w:cstheme="minorHAnsi"/>
          <w:sz w:val="24"/>
        </w:rPr>
        <w:t>(</w:t>
      </w:r>
      <w:r w:rsidR="004167B8">
        <w:rPr>
          <w:rFonts w:cstheme="minorHAnsi"/>
          <w:sz w:val="24"/>
        </w:rPr>
        <w:t xml:space="preserve">Figure </w:t>
      </w:r>
      <w:r w:rsidR="00C53DF3">
        <w:rPr>
          <w:rFonts w:cstheme="minorHAnsi"/>
          <w:sz w:val="24"/>
        </w:rPr>
        <w:t>70</w:t>
      </w:r>
      <w:r w:rsidR="008534B3" w:rsidRPr="008534B3">
        <w:rPr>
          <w:rFonts w:cstheme="minorHAnsi"/>
          <w:sz w:val="24"/>
        </w:rPr>
        <w:t xml:space="preserve">) </w:t>
      </w:r>
      <w:r w:rsidRPr="008534B3">
        <w:rPr>
          <w:color w:val="000000" w:themeColor="text1"/>
          <w:sz w:val="24"/>
        </w:rPr>
        <w:t>will</w:t>
      </w:r>
      <w:r w:rsidRPr="008E65B7">
        <w:rPr>
          <w:color w:val="000000" w:themeColor="text1"/>
          <w:sz w:val="24"/>
        </w:rPr>
        <w:t xml:space="preserve"> calculate the percentage that each stream segment </w:t>
      </w:r>
      <w:r w:rsidR="008534B3">
        <w:rPr>
          <w:color w:val="000000" w:themeColor="text1"/>
          <w:sz w:val="24"/>
        </w:rPr>
        <w:t>an</w:t>
      </w:r>
      <w:r w:rsidRPr="008E65B7">
        <w:rPr>
          <w:color w:val="000000" w:themeColor="text1"/>
          <w:sz w:val="24"/>
        </w:rPr>
        <w:t xml:space="preserve"> area of interest is shaded. </w:t>
      </w:r>
      <w:r w:rsidR="008E65B7">
        <w:rPr>
          <w:color w:val="000000" w:themeColor="text1"/>
          <w:sz w:val="24"/>
        </w:rPr>
        <w:t xml:space="preserve"> </w:t>
      </w:r>
      <w:r w:rsidRPr="008E65B7">
        <w:rPr>
          <w:color w:val="000000" w:themeColor="text1"/>
          <w:sz w:val="24"/>
        </w:rPr>
        <w:t>The tool output</w:t>
      </w:r>
      <w:r w:rsidR="002E1295" w:rsidRPr="008E65B7">
        <w:rPr>
          <w:color w:val="000000" w:themeColor="text1"/>
          <w:sz w:val="24"/>
        </w:rPr>
        <w:t>s</w:t>
      </w:r>
      <w:r w:rsidRPr="008E65B7">
        <w:rPr>
          <w:color w:val="000000" w:themeColor="text1"/>
          <w:sz w:val="24"/>
        </w:rPr>
        <w:t xml:space="preserve"> a polygon feature c</w:t>
      </w:r>
      <w:r w:rsidR="00984EC4" w:rsidRPr="008E65B7">
        <w:rPr>
          <w:color w:val="000000" w:themeColor="text1"/>
          <w:sz w:val="24"/>
        </w:rPr>
        <w:t>lass that is the input</w:t>
      </w:r>
      <w:r w:rsidR="00D91178" w:rsidRPr="008E65B7">
        <w:rPr>
          <w:color w:val="000000" w:themeColor="text1"/>
          <w:sz w:val="24"/>
        </w:rPr>
        <w:t xml:space="preserve"> active channel</w:t>
      </w:r>
      <w:r w:rsidR="00984EC4" w:rsidRPr="008E65B7">
        <w:rPr>
          <w:color w:val="000000" w:themeColor="text1"/>
          <w:sz w:val="24"/>
        </w:rPr>
        <w:t xml:space="preserve"> </w:t>
      </w:r>
      <w:r w:rsidRPr="008E65B7">
        <w:rPr>
          <w:color w:val="000000" w:themeColor="text1"/>
          <w:sz w:val="24"/>
        </w:rPr>
        <w:t xml:space="preserve">polygons segmented by stream segment. </w:t>
      </w:r>
      <w:r w:rsidR="008E65B7">
        <w:rPr>
          <w:color w:val="000000" w:themeColor="text1"/>
          <w:sz w:val="24"/>
        </w:rPr>
        <w:t xml:space="preserve"> </w:t>
      </w:r>
      <w:r w:rsidRPr="008E65B7">
        <w:rPr>
          <w:color w:val="000000" w:themeColor="text1"/>
          <w:sz w:val="24"/>
        </w:rPr>
        <w:t xml:space="preserve">Each </w:t>
      </w:r>
      <w:r w:rsidR="00D91178" w:rsidRPr="008E65B7">
        <w:rPr>
          <w:color w:val="000000" w:themeColor="text1"/>
          <w:sz w:val="24"/>
        </w:rPr>
        <w:t xml:space="preserve">active channel </w:t>
      </w:r>
      <w:r w:rsidRPr="008E65B7">
        <w:rPr>
          <w:color w:val="000000" w:themeColor="text1"/>
          <w:sz w:val="24"/>
        </w:rPr>
        <w:t>polygon</w:t>
      </w:r>
      <w:r w:rsidR="008E65B7">
        <w:rPr>
          <w:color w:val="000000" w:themeColor="text1"/>
          <w:sz w:val="24"/>
        </w:rPr>
        <w:t xml:space="preserve"> will have the percentage </w:t>
      </w:r>
      <w:r w:rsidR="008534B3">
        <w:rPr>
          <w:color w:val="000000" w:themeColor="text1"/>
          <w:sz w:val="24"/>
        </w:rPr>
        <w:t>of</w:t>
      </w:r>
      <w:r w:rsidRPr="008E65B7">
        <w:rPr>
          <w:color w:val="000000" w:themeColor="text1"/>
          <w:sz w:val="24"/>
        </w:rPr>
        <w:t xml:space="preserve"> shaded </w:t>
      </w:r>
      <w:r w:rsidR="00D91178" w:rsidRPr="008E65B7">
        <w:rPr>
          <w:color w:val="000000" w:themeColor="text1"/>
          <w:sz w:val="24"/>
        </w:rPr>
        <w:t xml:space="preserve">and unshaded </w:t>
      </w:r>
      <w:r w:rsidR="008E65B7">
        <w:rPr>
          <w:color w:val="000000" w:themeColor="text1"/>
          <w:sz w:val="24"/>
        </w:rPr>
        <w:t>in the</w:t>
      </w:r>
      <w:r w:rsidRPr="008E65B7">
        <w:rPr>
          <w:color w:val="000000" w:themeColor="text1"/>
          <w:sz w:val="24"/>
        </w:rPr>
        <w:t xml:space="preserve"> attribute table.</w:t>
      </w:r>
      <w:r w:rsidR="008E65B7">
        <w:rPr>
          <w:color w:val="000000" w:themeColor="text1"/>
          <w:sz w:val="24"/>
        </w:rPr>
        <w:t xml:space="preserve"> </w:t>
      </w:r>
      <w:r w:rsidRPr="008E65B7">
        <w:rPr>
          <w:color w:val="000000" w:themeColor="text1"/>
          <w:sz w:val="24"/>
        </w:rPr>
        <w:t xml:space="preserve"> </w:t>
      </w:r>
      <w:r w:rsidR="002E1295" w:rsidRPr="008E65B7">
        <w:rPr>
          <w:color w:val="000000" w:themeColor="text1"/>
          <w:sz w:val="24"/>
        </w:rPr>
        <w:t>Unshaded areas are classified as areas with ground cover less than 0.5 meters tall and shaded areas are classified as all other areas.</w:t>
      </w:r>
      <w:r w:rsidR="00250DA7" w:rsidRPr="008E65B7">
        <w:rPr>
          <w:color w:val="000000" w:themeColor="text1"/>
          <w:sz w:val="24"/>
        </w:rPr>
        <w:t xml:space="preserve"> </w:t>
      </w:r>
      <w:bookmarkStart w:id="412" w:name="_Hlk502759510"/>
      <w:r w:rsidR="00DB7762">
        <w:rPr>
          <w:color w:val="000000" w:themeColor="text1"/>
          <w:sz w:val="24"/>
        </w:rPr>
        <w:t xml:space="preserve"> </w:t>
      </w:r>
      <w:r w:rsidR="00250DA7" w:rsidRPr="008E65B7">
        <w:rPr>
          <w:color w:val="000000" w:themeColor="text1"/>
          <w:sz w:val="24"/>
        </w:rPr>
        <w:t>The tool also outputs a raster called “(Naming)_</w:t>
      </w:r>
      <w:proofErr w:type="spellStart"/>
      <w:r w:rsidR="00250DA7" w:rsidRPr="008E65B7">
        <w:rPr>
          <w:color w:val="000000" w:themeColor="text1"/>
          <w:sz w:val="24"/>
        </w:rPr>
        <w:t>Shaded_vs_Unshaded</w:t>
      </w:r>
      <w:proofErr w:type="spellEnd"/>
      <w:r w:rsidR="008534B3">
        <w:rPr>
          <w:color w:val="000000" w:themeColor="text1"/>
          <w:sz w:val="24"/>
        </w:rPr>
        <w:t>” for</w:t>
      </w:r>
      <w:r w:rsidR="00250DA7" w:rsidRPr="008E65B7">
        <w:rPr>
          <w:color w:val="000000" w:themeColor="text1"/>
          <w:sz w:val="24"/>
        </w:rPr>
        <w:t xml:space="preserve"> </w:t>
      </w:r>
      <w:r w:rsidR="008E65B7" w:rsidRPr="008E65B7">
        <w:rPr>
          <w:color w:val="000000" w:themeColor="text1"/>
          <w:sz w:val="24"/>
        </w:rPr>
        <w:t>user</w:t>
      </w:r>
      <w:r w:rsidR="00250DA7" w:rsidRPr="008E65B7">
        <w:rPr>
          <w:color w:val="000000" w:themeColor="text1"/>
          <w:sz w:val="24"/>
        </w:rPr>
        <w:t xml:space="preserve"> reference.</w:t>
      </w:r>
      <w:bookmarkEnd w:id="412"/>
    </w:p>
    <w:p w14:paraId="2FE448D0" w14:textId="5C246F51" w:rsidR="00B07496" w:rsidRDefault="00B07496" w:rsidP="008534B3">
      <w:pPr>
        <w:pStyle w:val="Caption"/>
        <w:jc w:val="center"/>
        <w:rPr>
          <w:ins w:id="413" w:author="Ryan Wortmann" w:date="2018-09-26T16:35:00Z"/>
          <w:sz w:val="22"/>
        </w:rPr>
      </w:pPr>
      <w:ins w:id="414" w:author="Ryan Wortmann" w:date="2018-09-26T16:35:00Z">
        <w:r w:rsidRPr="00B07496">
          <w:rPr>
            <w:noProof/>
          </w:rPr>
          <w:drawing>
            <wp:inline distT="0" distB="0" distL="0" distR="0" wp14:anchorId="7CCF4E9D" wp14:editId="678DB018">
              <wp:extent cx="5943600" cy="17983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98320"/>
                      </a:xfrm>
                      <a:prstGeom prst="rect">
                        <a:avLst/>
                      </a:prstGeom>
                    </pic:spPr>
                  </pic:pic>
                </a:graphicData>
              </a:graphic>
            </wp:inline>
          </w:drawing>
        </w:r>
      </w:ins>
    </w:p>
    <w:p w14:paraId="745F6393" w14:textId="190D578C" w:rsidR="008534B3" w:rsidRPr="008534B3" w:rsidRDefault="008534B3" w:rsidP="008534B3">
      <w:pPr>
        <w:pStyle w:val="Caption"/>
        <w:jc w:val="center"/>
        <w:rPr>
          <w:sz w:val="22"/>
        </w:rPr>
      </w:pPr>
      <w:commentRangeStart w:id="415"/>
      <w:del w:id="416" w:author="Ryan Wortmann" w:date="2018-09-26T16:35:00Z">
        <w:r w:rsidDel="00B07496">
          <w:rPr>
            <w:noProof/>
          </w:rPr>
          <w:drawing>
            <wp:inline distT="0" distB="0" distL="0" distR="0" wp14:anchorId="1F00DAEA" wp14:editId="5CE6B07B">
              <wp:extent cx="5709214" cy="3108960"/>
              <wp:effectExtent l="19050" t="19050" r="2540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214" cy="3108960"/>
                      </a:xfrm>
                      <a:prstGeom prst="rect">
                        <a:avLst/>
                      </a:prstGeom>
                      <a:noFill/>
                      <a:ln>
                        <a:solidFill>
                          <a:schemeClr val="tx1"/>
                        </a:solidFill>
                      </a:ln>
                    </pic:spPr>
                  </pic:pic>
                </a:graphicData>
              </a:graphic>
            </wp:inline>
          </w:drawing>
        </w:r>
      </w:del>
      <w:bookmarkStart w:id="417" w:name="_Ref491703554"/>
      <w:bookmarkStart w:id="418" w:name="_Toc505343702"/>
      <w:commentRangeEnd w:id="415"/>
      <w:r w:rsidR="00676065">
        <w:rPr>
          <w:rStyle w:val="CommentReference"/>
          <w:b w:val="0"/>
          <w:bCs w:val="0"/>
          <w:color w:val="auto"/>
        </w:rPr>
        <w:commentReference w:id="415"/>
      </w:r>
      <w:r w:rsidRPr="008534B3">
        <w:rPr>
          <w:sz w:val="22"/>
        </w:rPr>
        <w:t xml:space="preserve"> Figure </w:t>
      </w:r>
      <w:bookmarkEnd w:id="417"/>
      <w:r w:rsidR="00C53DF3">
        <w:rPr>
          <w:sz w:val="22"/>
        </w:rPr>
        <w:t>70</w:t>
      </w:r>
      <w:r w:rsidRPr="008534B3">
        <w:rPr>
          <w:sz w:val="22"/>
        </w:rPr>
        <w:t>.</w:t>
      </w:r>
      <w:r>
        <w:rPr>
          <w:sz w:val="22"/>
        </w:rPr>
        <w:t xml:space="preserve"> </w:t>
      </w:r>
      <w:r w:rsidRPr="008534B3">
        <w:rPr>
          <w:sz w:val="22"/>
        </w:rPr>
        <w:t xml:space="preserve"> </w:t>
      </w:r>
      <w:r w:rsidRPr="008534B3">
        <w:rPr>
          <w:b w:val="0"/>
          <w:sz w:val="22"/>
        </w:rPr>
        <w:t xml:space="preserve">Stream Shade </w:t>
      </w:r>
      <w:bookmarkEnd w:id="418"/>
      <w:r>
        <w:rPr>
          <w:b w:val="0"/>
          <w:sz w:val="22"/>
        </w:rPr>
        <w:t>tool</w:t>
      </w:r>
    </w:p>
    <w:p w14:paraId="0A7BFA1D" w14:textId="77777777" w:rsidR="00FE714D" w:rsidRPr="008E65B7" w:rsidRDefault="00FE714D" w:rsidP="008534B3">
      <w:pPr>
        <w:pStyle w:val="Heading3"/>
        <w:spacing w:after="120"/>
        <w:rPr>
          <w:sz w:val="24"/>
        </w:rPr>
      </w:pPr>
      <w:r w:rsidRPr="008E65B7">
        <w:rPr>
          <w:sz w:val="24"/>
        </w:rPr>
        <w:t>Inputs:</w:t>
      </w:r>
      <w:r w:rsidRPr="008E65B7">
        <w:rPr>
          <w:rFonts w:asciiTheme="minorHAnsi" w:hAnsiTheme="minorHAnsi" w:cstheme="minorHAnsi"/>
          <w:sz w:val="24"/>
        </w:rPr>
        <w:t xml:space="preserve"> </w:t>
      </w:r>
    </w:p>
    <w:p w14:paraId="5136D9D0" w14:textId="77777777" w:rsidR="00FE714D" w:rsidRPr="008E65B7" w:rsidRDefault="00FE714D" w:rsidP="00183AAE">
      <w:pPr>
        <w:spacing w:after="120"/>
        <w:ind w:left="180" w:hanging="180"/>
        <w:rPr>
          <w:sz w:val="24"/>
        </w:rPr>
      </w:pPr>
      <w:r w:rsidRPr="00183AAE">
        <w:rPr>
          <w:i/>
          <w:sz w:val="24"/>
        </w:rPr>
        <w:t>Stream</w:t>
      </w:r>
      <w:r w:rsidR="004A71D4" w:rsidRPr="00183AAE">
        <w:rPr>
          <w:i/>
          <w:sz w:val="24"/>
        </w:rPr>
        <w:t xml:space="preserve"> </w:t>
      </w:r>
      <w:r w:rsidRPr="00183AAE">
        <w:rPr>
          <w:i/>
          <w:sz w:val="24"/>
        </w:rPr>
        <w:t>lines</w:t>
      </w:r>
      <w:r w:rsidR="00183AAE">
        <w:rPr>
          <w:i/>
          <w:sz w:val="24"/>
        </w:rPr>
        <w:t xml:space="preserve"> </w:t>
      </w:r>
      <w:r w:rsidRPr="00183AAE">
        <w:rPr>
          <w:i/>
          <w:sz w:val="24"/>
        </w:rPr>
        <w:t>-</w:t>
      </w:r>
      <w:r w:rsidR="00183AAE">
        <w:rPr>
          <w:i/>
          <w:sz w:val="24"/>
        </w:rPr>
        <w:t xml:space="preserve"> </w:t>
      </w:r>
      <w:r w:rsidRPr="008E65B7">
        <w:rPr>
          <w:sz w:val="24"/>
        </w:rPr>
        <w:t>Use the stream</w:t>
      </w:r>
      <w:r w:rsidR="004A71D4" w:rsidRPr="008E65B7">
        <w:rPr>
          <w:sz w:val="24"/>
        </w:rPr>
        <w:t xml:space="preserve"> </w:t>
      </w:r>
      <w:r w:rsidRPr="008E65B7">
        <w:rPr>
          <w:sz w:val="24"/>
        </w:rPr>
        <w:t>line</w:t>
      </w:r>
      <w:r w:rsidR="004A71D4" w:rsidRPr="008E65B7">
        <w:rPr>
          <w:sz w:val="24"/>
        </w:rPr>
        <w:t xml:space="preserve">s made by the </w:t>
      </w:r>
      <w:r w:rsidR="002B5264">
        <w:rPr>
          <w:i/>
          <w:sz w:val="24"/>
        </w:rPr>
        <w:t>Make Stream Lines</w:t>
      </w:r>
      <w:r w:rsidR="004A71D4" w:rsidRPr="008E65B7">
        <w:rPr>
          <w:sz w:val="24"/>
        </w:rPr>
        <w:t xml:space="preserve"> tool (“(Naming)_(</w:t>
      </w:r>
      <w:proofErr w:type="spellStart"/>
      <w:r w:rsidR="004A71D4" w:rsidRPr="008E65B7">
        <w:rPr>
          <w:sz w:val="24"/>
        </w:rPr>
        <w:t>flow_</w:t>
      </w:r>
      <w:proofErr w:type="gramStart"/>
      <w:r w:rsidR="004A71D4" w:rsidRPr="008E65B7">
        <w:rPr>
          <w:sz w:val="24"/>
        </w:rPr>
        <w:t>x</w:t>
      </w:r>
      <w:proofErr w:type="spellEnd"/>
      <w:r w:rsidR="004A71D4" w:rsidRPr="008E65B7">
        <w:rPr>
          <w:sz w:val="24"/>
        </w:rPr>
        <w:t>)_</w:t>
      </w:r>
      <w:proofErr w:type="spellStart"/>
      <w:proofErr w:type="gramEnd"/>
      <w:r w:rsidR="004A71D4" w:rsidRPr="008E65B7">
        <w:rPr>
          <w:sz w:val="24"/>
        </w:rPr>
        <w:t>stream_lines</w:t>
      </w:r>
      <w:proofErr w:type="spellEnd"/>
      <w:r w:rsidR="004A71D4" w:rsidRPr="008E65B7">
        <w:rPr>
          <w:sz w:val="24"/>
        </w:rPr>
        <w:t>”).</w:t>
      </w:r>
    </w:p>
    <w:p w14:paraId="404EF201" w14:textId="5125140B" w:rsidR="00FE714D" w:rsidRPr="008E65B7" w:rsidRDefault="004A71D4" w:rsidP="00183AAE">
      <w:pPr>
        <w:spacing w:after="120"/>
        <w:ind w:left="180" w:hanging="180"/>
        <w:rPr>
          <w:sz w:val="24"/>
        </w:rPr>
      </w:pPr>
      <w:r w:rsidRPr="00183AAE">
        <w:rPr>
          <w:i/>
          <w:sz w:val="24"/>
        </w:rPr>
        <w:t>Active Channel Polygons</w:t>
      </w:r>
      <w:r w:rsidR="00183AAE">
        <w:rPr>
          <w:i/>
          <w:sz w:val="24"/>
        </w:rPr>
        <w:t xml:space="preserve"> </w:t>
      </w:r>
      <w:r w:rsidR="006F0BAF" w:rsidRPr="00183AAE">
        <w:rPr>
          <w:i/>
          <w:sz w:val="24"/>
        </w:rPr>
        <w:t>-</w:t>
      </w:r>
      <w:r w:rsidRPr="008E65B7">
        <w:rPr>
          <w:sz w:val="24"/>
        </w:rPr>
        <w:t xml:space="preserve"> Use the </w:t>
      </w:r>
      <w:r w:rsidR="002B5264" w:rsidRPr="008E65B7">
        <w:rPr>
          <w:sz w:val="24"/>
        </w:rPr>
        <w:t xml:space="preserve">active channel polygons </w:t>
      </w:r>
      <w:r w:rsidRPr="008E65B7">
        <w:rPr>
          <w:sz w:val="24"/>
        </w:rPr>
        <w:t>(“(Naming)_</w:t>
      </w:r>
      <w:proofErr w:type="spellStart"/>
      <w:r w:rsidRPr="008E65B7">
        <w:rPr>
          <w:sz w:val="24"/>
        </w:rPr>
        <w:t>Active_Channel_polys_FINAL</w:t>
      </w:r>
      <w:proofErr w:type="spellEnd"/>
      <w:r w:rsidRPr="008E65B7">
        <w:rPr>
          <w:sz w:val="24"/>
        </w:rPr>
        <w:t xml:space="preserve">”). </w:t>
      </w:r>
      <w:r w:rsidR="00183AAE">
        <w:rPr>
          <w:sz w:val="24"/>
        </w:rPr>
        <w:t xml:space="preserve"> </w:t>
      </w:r>
      <w:r w:rsidR="001B1E22" w:rsidRPr="008E65B7">
        <w:rPr>
          <w:sz w:val="24"/>
        </w:rPr>
        <w:t xml:space="preserve">The </w:t>
      </w:r>
      <w:proofErr w:type="spellStart"/>
      <w:r w:rsidR="001B1E22" w:rsidRPr="008E65B7">
        <w:rPr>
          <w:sz w:val="24"/>
        </w:rPr>
        <w:t>bankfull</w:t>
      </w:r>
      <w:proofErr w:type="spellEnd"/>
      <w:r w:rsidR="001B1E22" w:rsidRPr="008E65B7">
        <w:rPr>
          <w:sz w:val="24"/>
        </w:rPr>
        <w:t xml:space="preserve"> polygons and riparian corridor polygons are also valid inputs if the user is curious a</w:t>
      </w:r>
      <w:r w:rsidR="00183AAE">
        <w:rPr>
          <w:sz w:val="24"/>
        </w:rPr>
        <w:t>bout their percent shaded</w:t>
      </w:r>
      <w:r w:rsidR="001B1E22" w:rsidRPr="008E65B7">
        <w:rPr>
          <w:sz w:val="24"/>
        </w:rPr>
        <w:t>.</w:t>
      </w:r>
    </w:p>
    <w:p w14:paraId="2FA6EA5A" w14:textId="77777777" w:rsidR="00FE714D" w:rsidRPr="008E65B7" w:rsidRDefault="00FE714D" w:rsidP="00183AAE">
      <w:pPr>
        <w:spacing w:after="120"/>
        <w:ind w:left="180" w:hanging="180"/>
        <w:rPr>
          <w:sz w:val="24"/>
        </w:rPr>
      </w:pPr>
      <w:r w:rsidRPr="00183AAE">
        <w:rPr>
          <w:i/>
          <w:sz w:val="24"/>
        </w:rPr>
        <w:t xml:space="preserve">Vegetation </w:t>
      </w:r>
      <w:r w:rsidR="00183AAE" w:rsidRPr="00183AAE">
        <w:rPr>
          <w:i/>
          <w:sz w:val="24"/>
        </w:rPr>
        <w:t xml:space="preserve">Height </w:t>
      </w:r>
      <w:r w:rsidRPr="00183AAE">
        <w:rPr>
          <w:i/>
          <w:sz w:val="24"/>
        </w:rPr>
        <w:t>-</w:t>
      </w:r>
      <w:r w:rsidRPr="008E65B7">
        <w:rPr>
          <w:sz w:val="24"/>
        </w:rPr>
        <w:t xml:space="preserve"> Input the </w:t>
      </w:r>
      <w:hyperlink w:anchor="_Create_Vegetation_Height" w:history="1">
        <w:r w:rsidR="002B5264" w:rsidRPr="008534B3">
          <w:rPr>
            <w:rStyle w:val="Hyperlink"/>
            <w:sz w:val="24"/>
          </w:rPr>
          <w:t>vegetation height raste</w:t>
        </w:r>
        <w:r w:rsidRPr="008534B3">
          <w:rPr>
            <w:rStyle w:val="Hyperlink"/>
            <w:sz w:val="24"/>
          </w:rPr>
          <w:t>r</w:t>
        </w:r>
      </w:hyperlink>
      <w:r w:rsidRPr="008E65B7">
        <w:rPr>
          <w:sz w:val="24"/>
        </w:rPr>
        <w:t xml:space="preserve">. </w:t>
      </w:r>
    </w:p>
    <w:p w14:paraId="31795E4E" w14:textId="2837471F" w:rsidR="000F66B4" w:rsidRPr="008E65B7" w:rsidRDefault="00183AAE" w:rsidP="00183AAE">
      <w:pPr>
        <w:spacing w:after="120"/>
        <w:ind w:left="180" w:hanging="180"/>
        <w:rPr>
          <w:sz w:val="24"/>
        </w:rPr>
      </w:pPr>
      <w:del w:id="419" w:author="Jonathan Brooks" w:date="2018-09-18T11:36:00Z">
        <w:r w:rsidRPr="00183AAE" w:rsidDel="000302EF">
          <w:rPr>
            <w:i/>
            <w:sz w:val="24"/>
          </w:rPr>
          <w:delText>Workspace</w:delText>
        </w:r>
        <w:r w:rsidDel="000302EF">
          <w:rPr>
            <w:i/>
            <w:sz w:val="24"/>
          </w:rPr>
          <w:delText xml:space="preserve"> </w:delText>
        </w:r>
      </w:del>
      <w:ins w:id="420" w:author="Jonathan Brooks" w:date="2018-09-18T11:36:00Z">
        <w:r w:rsidR="000302EF">
          <w:rPr>
            <w:i/>
            <w:sz w:val="24"/>
          </w:rPr>
          <w:t xml:space="preserve">Output GDB </w:t>
        </w:r>
      </w:ins>
      <w:r w:rsidR="00FE714D" w:rsidRPr="00183AAE">
        <w:rPr>
          <w:i/>
          <w:sz w:val="24"/>
        </w:rPr>
        <w:t>-</w:t>
      </w:r>
      <w:r w:rsidR="00FE714D" w:rsidRPr="008E65B7">
        <w:rPr>
          <w:sz w:val="24"/>
        </w:rPr>
        <w:t xml:space="preserve"> </w:t>
      </w:r>
      <w:r w:rsidR="000F66B4" w:rsidRPr="008E65B7">
        <w:rPr>
          <w:sz w:val="24"/>
        </w:rPr>
        <w:t>Input a geodatabase to which the output data will be saved.</w:t>
      </w:r>
    </w:p>
    <w:p w14:paraId="1823A77C" w14:textId="77777777" w:rsidR="00FE714D" w:rsidRPr="008E65B7" w:rsidRDefault="00FE714D" w:rsidP="00183AAE">
      <w:pPr>
        <w:spacing w:after="120"/>
        <w:ind w:left="180" w:hanging="180"/>
        <w:rPr>
          <w:sz w:val="24"/>
        </w:rPr>
      </w:pPr>
      <w:r w:rsidRPr="00183AAE">
        <w:rPr>
          <w:i/>
          <w:sz w:val="24"/>
        </w:rPr>
        <w:t>Naming</w:t>
      </w:r>
      <w:r w:rsidR="00183AAE">
        <w:rPr>
          <w:i/>
          <w:sz w:val="24"/>
        </w:rPr>
        <w:t xml:space="preserve"> </w:t>
      </w:r>
      <w:r w:rsidRPr="00183AAE">
        <w:rPr>
          <w:i/>
          <w:sz w:val="24"/>
        </w:rPr>
        <w:t>-</w:t>
      </w:r>
      <w:r w:rsidR="008534B3">
        <w:rPr>
          <w:sz w:val="24"/>
        </w:rPr>
        <w:t xml:space="preserve"> This </w:t>
      </w:r>
      <w:r w:rsidRPr="008E65B7">
        <w:rPr>
          <w:sz w:val="24"/>
        </w:rPr>
        <w:t xml:space="preserve">acts as </w:t>
      </w:r>
      <w:r w:rsidR="008534B3">
        <w:rPr>
          <w:sz w:val="24"/>
        </w:rPr>
        <w:t>a prefix for the names of all</w:t>
      </w:r>
      <w:r w:rsidRPr="008E65B7">
        <w:rPr>
          <w:sz w:val="24"/>
        </w:rPr>
        <w:t xml:space="preserve"> output files. </w:t>
      </w:r>
      <w:r w:rsidR="008534B3">
        <w:rPr>
          <w:sz w:val="24"/>
        </w:rPr>
        <w:t>Its</w:t>
      </w:r>
      <w:r w:rsidRPr="008E65B7">
        <w:rPr>
          <w:sz w:val="24"/>
        </w:rPr>
        <w:t xml:space="preserve"> purpose is to keep the data organized and make it easy to tell what </w:t>
      </w:r>
      <w:proofErr w:type="gramStart"/>
      <w:r w:rsidRPr="008E65B7">
        <w:rPr>
          <w:sz w:val="24"/>
        </w:rPr>
        <w:t>is what</w:t>
      </w:r>
      <w:proofErr w:type="gramEnd"/>
      <w:r w:rsidRPr="008E65B7">
        <w:rPr>
          <w:sz w:val="24"/>
        </w:rPr>
        <w:t>.</w:t>
      </w:r>
    </w:p>
    <w:p w14:paraId="2ADD0F06" w14:textId="77777777" w:rsidR="00FE714D" w:rsidRPr="008E65B7" w:rsidRDefault="00FE714D" w:rsidP="008E65B7">
      <w:pPr>
        <w:pStyle w:val="Heading3"/>
        <w:spacing w:after="120"/>
        <w:rPr>
          <w:sz w:val="24"/>
        </w:rPr>
      </w:pPr>
      <w:r w:rsidRPr="008E65B7">
        <w:rPr>
          <w:sz w:val="24"/>
        </w:rPr>
        <w:t>Outputs:</w:t>
      </w:r>
    </w:p>
    <w:p w14:paraId="7D961DE3" w14:textId="77777777" w:rsidR="00FE714D" w:rsidRPr="008E65B7" w:rsidRDefault="00072E78" w:rsidP="00FE714D">
      <w:pPr>
        <w:rPr>
          <w:sz w:val="24"/>
        </w:rPr>
      </w:pPr>
      <w:r w:rsidRPr="008E65B7">
        <w:rPr>
          <w:sz w:val="24"/>
        </w:rPr>
        <w:t>(Naming)_</w:t>
      </w:r>
      <w:proofErr w:type="spellStart"/>
      <w:r w:rsidRPr="008E65B7">
        <w:rPr>
          <w:sz w:val="24"/>
        </w:rPr>
        <w:t>polys_with_StreamShade</w:t>
      </w:r>
      <w:proofErr w:type="spellEnd"/>
      <w:r w:rsidRPr="008E65B7">
        <w:rPr>
          <w:sz w:val="24"/>
        </w:rPr>
        <w:t xml:space="preserve"> </w:t>
      </w:r>
      <w:r w:rsidR="00FE714D" w:rsidRPr="008E65B7">
        <w:rPr>
          <w:sz w:val="24"/>
        </w:rPr>
        <w:t>-</w:t>
      </w:r>
      <w:r w:rsidR="00183AAE">
        <w:rPr>
          <w:sz w:val="24"/>
        </w:rPr>
        <w:t xml:space="preserve"> </w:t>
      </w:r>
      <w:r w:rsidR="00FE714D" w:rsidRPr="008E65B7">
        <w:rPr>
          <w:sz w:val="24"/>
        </w:rPr>
        <w:t xml:space="preserve">The input </w:t>
      </w:r>
      <w:proofErr w:type="spellStart"/>
      <w:r w:rsidR="00FE714D" w:rsidRPr="008E65B7">
        <w:rPr>
          <w:sz w:val="24"/>
        </w:rPr>
        <w:t>bankfull</w:t>
      </w:r>
      <w:proofErr w:type="spellEnd"/>
      <w:r w:rsidR="00FE714D" w:rsidRPr="008E65B7">
        <w:rPr>
          <w:sz w:val="24"/>
        </w:rPr>
        <w:t xml:space="preserve"> polygons will now be seg</w:t>
      </w:r>
      <w:r w:rsidR="00183AAE">
        <w:rPr>
          <w:sz w:val="24"/>
        </w:rPr>
        <w:t xml:space="preserve">mented by stream segment and be associated with </w:t>
      </w:r>
      <w:r w:rsidR="00FE714D" w:rsidRPr="008E65B7">
        <w:rPr>
          <w:sz w:val="24"/>
        </w:rPr>
        <w:t>a field called “</w:t>
      </w:r>
      <w:proofErr w:type="spellStart"/>
      <w:r w:rsidR="00FE714D" w:rsidRPr="008E65B7">
        <w:rPr>
          <w:sz w:val="24"/>
        </w:rPr>
        <w:t>Percent_Shaded</w:t>
      </w:r>
      <w:proofErr w:type="spellEnd"/>
      <w:r w:rsidR="00FE714D" w:rsidRPr="008E65B7">
        <w:rPr>
          <w:sz w:val="24"/>
        </w:rPr>
        <w:t>.</w:t>
      </w:r>
      <w:r w:rsidR="00183AAE">
        <w:rPr>
          <w:sz w:val="24"/>
        </w:rPr>
        <w:t xml:space="preserve">” </w:t>
      </w:r>
      <w:r w:rsidR="00FE714D" w:rsidRPr="008E65B7">
        <w:rPr>
          <w:sz w:val="24"/>
        </w:rPr>
        <w:t xml:space="preserve"> They </w:t>
      </w:r>
      <w:r w:rsidRPr="008E65B7">
        <w:rPr>
          <w:sz w:val="24"/>
        </w:rPr>
        <w:t xml:space="preserve">will be saved to the output GDB. </w:t>
      </w:r>
      <w:r w:rsidR="00183AAE">
        <w:rPr>
          <w:sz w:val="24"/>
        </w:rPr>
        <w:t xml:space="preserve"> </w:t>
      </w:r>
    </w:p>
    <w:p w14:paraId="03057CF6" w14:textId="77777777" w:rsidR="002E1295" w:rsidRPr="008E65B7" w:rsidRDefault="002E1295" w:rsidP="00FE714D">
      <w:pPr>
        <w:rPr>
          <w:sz w:val="24"/>
        </w:rPr>
      </w:pPr>
      <w:bookmarkStart w:id="421" w:name="_Hlk502759436"/>
      <w:r w:rsidRPr="008E65B7">
        <w:rPr>
          <w:sz w:val="24"/>
        </w:rPr>
        <w:lastRenderedPageBreak/>
        <w:t>(Naming)</w:t>
      </w:r>
      <w:r w:rsidRPr="008E65B7">
        <w:rPr>
          <w:sz w:val="24"/>
        </w:rPr>
        <w:softHyphen/>
        <w:t>_</w:t>
      </w:r>
      <w:proofErr w:type="spellStart"/>
      <w:r w:rsidRPr="008E65B7">
        <w:rPr>
          <w:sz w:val="24"/>
        </w:rPr>
        <w:t>Shaded_vs_Unshaded</w:t>
      </w:r>
      <w:bookmarkEnd w:id="421"/>
      <w:proofErr w:type="spellEnd"/>
      <w:r w:rsidR="00183AAE">
        <w:rPr>
          <w:sz w:val="24"/>
        </w:rPr>
        <w:t xml:space="preserve"> </w:t>
      </w:r>
      <w:r w:rsidRPr="008E65B7">
        <w:rPr>
          <w:sz w:val="24"/>
        </w:rPr>
        <w:t>-</w:t>
      </w:r>
      <w:r w:rsidR="00183AAE">
        <w:rPr>
          <w:sz w:val="24"/>
        </w:rPr>
        <w:t xml:space="preserve"> </w:t>
      </w:r>
      <w:r w:rsidRPr="008E65B7">
        <w:rPr>
          <w:sz w:val="24"/>
        </w:rPr>
        <w:t xml:space="preserve">A raster dataset with a code of 1 for shaded areas and a code of 0 for unshaded areas. </w:t>
      </w:r>
    </w:p>
    <w:p w14:paraId="0497A7A3" w14:textId="77777777" w:rsidR="00FE714D" w:rsidRDefault="00FE714D" w:rsidP="008534B3">
      <w:pPr>
        <w:keepNext/>
        <w:spacing w:after="0"/>
        <w:jc w:val="center"/>
      </w:pPr>
    </w:p>
    <w:p w14:paraId="4906C985" w14:textId="77777777" w:rsidR="00773598" w:rsidRPr="001B1E22" w:rsidRDefault="001B1E22" w:rsidP="001B1E22">
      <w:pPr>
        <w:rPr>
          <w:b/>
          <w:bCs/>
          <w:color w:val="4F81BD" w:themeColor="accent1"/>
          <w:sz w:val="18"/>
          <w:szCs w:val="18"/>
        </w:rPr>
      </w:pPr>
      <w:r>
        <w:br w:type="page"/>
      </w:r>
    </w:p>
    <w:p w14:paraId="246DD1B8" w14:textId="77777777" w:rsidR="00152753" w:rsidRPr="007558E7" w:rsidRDefault="001B1E22" w:rsidP="00152753">
      <w:pPr>
        <w:pStyle w:val="Heading1"/>
      </w:pPr>
      <w:bookmarkStart w:id="422" w:name="_Toc505343327"/>
      <w:bookmarkStart w:id="423" w:name="_Toc490146742"/>
      <w:r>
        <w:lastRenderedPageBreak/>
        <w:t>Vegetation Stats b</w:t>
      </w:r>
      <w:r w:rsidR="00152753">
        <w:t>y Catchment</w:t>
      </w:r>
      <w:bookmarkEnd w:id="422"/>
    </w:p>
    <w:p w14:paraId="2413454E" w14:textId="77777777" w:rsidR="00152753" w:rsidRDefault="00183AAE" w:rsidP="00C41A46">
      <w:pPr>
        <w:pStyle w:val="Heading3"/>
      </w:pPr>
      <w:r>
        <w:t xml:space="preserve">Dependent on </w:t>
      </w:r>
      <w:proofErr w:type="spellStart"/>
      <w:r>
        <w:t>Bankfull</w:t>
      </w:r>
      <w:proofErr w:type="spellEnd"/>
      <w:r w:rsidR="00152753" w:rsidRPr="007558E7">
        <w:t xml:space="preserve">, </w:t>
      </w:r>
      <w:r w:rsidR="002B5264">
        <w:t>Make Stream Lines</w:t>
      </w:r>
      <w:r w:rsidR="00152753" w:rsidRPr="007558E7">
        <w:t xml:space="preserve">, and Creating a Vegetation Height Raster. </w:t>
      </w:r>
    </w:p>
    <w:p w14:paraId="1256836D" w14:textId="77777777" w:rsidR="00183AAE" w:rsidRPr="00183AAE" w:rsidRDefault="00183AAE" w:rsidP="00183AAE">
      <w:pPr>
        <w:spacing w:after="0"/>
        <w:rPr>
          <w:sz w:val="18"/>
        </w:rPr>
      </w:pPr>
    </w:p>
    <w:p w14:paraId="1BFCA805" w14:textId="66C813CB" w:rsidR="00152753" w:rsidRPr="00183AAE" w:rsidRDefault="00152753" w:rsidP="00152753">
      <w:pPr>
        <w:rPr>
          <w:sz w:val="24"/>
        </w:rPr>
      </w:pPr>
      <w:r w:rsidRPr="00183AAE">
        <w:rPr>
          <w:sz w:val="24"/>
        </w:rPr>
        <w:t>This tool</w:t>
      </w:r>
      <w:r w:rsidR="00183AAE">
        <w:rPr>
          <w:sz w:val="24"/>
        </w:rPr>
        <w:t xml:space="preserve"> </w:t>
      </w:r>
      <w:r w:rsidR="00183AAE" w:rsidRPr="00183AAE">
        <w:rPr>
          <w:rFonts w:eastAsiaTheme="majorEastAsia" w:cstheme="minorHAnsi"/>
          <w:bCs/>
          <w:sz w:val="24"/>
        </w:rPr>
        <w:t>(</w:t>
      </w:r>
      <w:r w:rsidR="00183AAE" w:rsidRPr="00183AAE">
        <w:rPr>
          <w:rFonts w:eastAsiaTheme="majorEastAsia" w:cstheme="minorHAnsi"/>
          <w:bCs/>
          <w:sz w:val="24"/>
        </w:rPr>
        <w:fldChar w:fldCharType="begin"/>
      </w:r>
      <w:r w:rsidR="00183AAE" w:rsidRPr="00183AAE">
        <w:rPr>
          <w:rFonts w:eastAsiaTheme="majorEastAsia" w:cstheme="minorHAnsi"/>
          <w:bCs/>
          <w:sz w:val="24"/>
        </w:rPr>
        <w:instrText xml:space="preserve"> REF _Ref493490748 \h  \* MERGEFORMAT </w:instrText>
      </w:r>
      <w:r w:rsidR="00183AAE" w:rsidRPr="00183AAE">
        <w:rPr>
          <w:rFonts w:eastAsiaTheme="majorEastAsia" w:cstheme="minorHAnsi"/>
          <w:bCs/>
          <w:sz w:val="24"/>
        </w:rPr>
      </w:r>
      <w:r w:rsidR="00183AAE" w:rsidRPr="00183AAE">
        <w:rPr>
          <w:rFonts w:eastAsiaTheme="majorEastAsia" w:cstheme="minorHAnsi"/>
          <w:bCs/>
          <w:sz w:val="24"/>
        </w:rPr>
        <w:fldChar w:fldCharType="separate"/>
      </w:r>
      <w:r w:rsidR="00B823F7" w:rsidRPr="00B823F7">
        <w:rPr>
          <w:sz w:val="24"/>
        </w:rPr>
        <w:t xml:space="preserve">Figure </w:t>
      </w:r>
      <w:r w:rsidR="00183AAE" w:rsidRPr="00183AAE">
        <w:rPr>
          <w:rFonts w:eastAsiaTheme="majorEastAsia" w:cstheme="minorHAnsi"/>
          <w:bCs/>
          <w:sz w:val="24"/>
        </w:rPr>
        <w:fldChar w:fldCharType="end"/>
      </w:r>
      <w:r w:rsidR="00C53DF3">
        <w:rPr>
          <w:rFonts w:eastAsiaTheme="majorEastAsia" w:cstheme="minorHAnsi"/>
          <w:bCs/>
          <w:sz w:val="24"/>
        </w:rPr>
        <w:t>71</w:t>
      </w:r>
      <w:r w:rsidR="00183AAE" w:rsidRPr="00183AAE">
        <w:rPr>
          <w:rFonts w:eastAsiaTheme="majorEastAsia" w:cstheme="minorHAnsi"/>
          <w:bCs/>
          <w:sz w:val="24"/>
        </w:rPr>
        <w:t>)</w:t>
      </w:r>
      <w:r w:rsidRPr="00183AAE">
        <w:rPr>
          <w:sz w:val="24"/>
        </w:rPr>
        <w:t xml:space="preserve"> outputs vegetation cover statistics for the input area’s streams</w:t>
      </w:r>
      <w:r w:rsidR="00250DA7" w:rsidRPr="00183AAE">
        <w:rPr>
          <w:sz w:val="24"/>
        </w:rPr>
        <w:t xml:space="preserve"> into a new feature class called</w:t>
      </w:r>
      <w:r w:rsidR="00183AAE">
        <w:rPr>
          <w:sz w:val="24"/>
        </w:rPr>
        <w:t xml:space="preserve"> “(Naming)_</w:t>
      </w:r>
      <w:proofErr w:type="spellStart"/>
      <w:r w:rsidR="00183AAE">
        <w:rPr>
          <w:sz w:val="24"/>
        </w:rPr>
        <w:t>polys_with_Veg_Stat</w:t>
      </w:r>
      <w:proofErr w:type="spellEnd"/>
      <w:r w:rsidR="00183AAE">
        <w:rPr>
          <w:sz w:val="24"/>
        </w:rPr>
        <w:t>”</w:t>
      </w:r>
      <w:r w:rsidRPr="00183AAE">
        <w:rPr>
          <w:sz w:val="24"/>
        </w:rPr>
        <w:t>.</w:t>
      </w:r>
      <w:r w:rsidR="00183AAE">
        <w:rPr>
          <w:sz w:val="24"/>
        </w:rPr>
        <w:t xml:space="preserve"> </w:t>
      </w:r>
      <w:r w:rsidRPr="00183AAE">
        <w:rPr>
          <w:sz w:val="24"/>
        </w:rPr>
        <w:t xml:space="preserve"> This is done by segmenting the polygons outputted by the </w:t>
      </w:r>
      <w:proofErr w:type="spellStart"/>
      <w:r w:rsidRPr="00183AAE">
        <w:rPr>
          <w:sz w:val="24"/>
        </w:rPr>
        <w:t>Bankfull</w:t>
      </w:r>
      <w:proofErr w:type="spellEnd"/>
      <w:r w:rsidRPr="00183AAE">
        <w:rPr>
          <w:sz w:val="24"/>
        </w:rPr>
        <w:t xml:space="preserve"> tool by catchment and calculating what percentage of each c</w:t>
      </w:r>
      <w:r w:rsidR="00C41A46" w:rsidRPr="00183AAE">
        <w:rPr>
          <w:sz w:val="24"/>
        </w:rPr>
        <w:t>atchment is covered in canopy</w:t>
      </w:r>
      <w:r w:rsidRPr="00183AAE">
        <w:rPr>
          <w:sz w:val="24"/>
        </w:rPr>
        <w:t xml:space="preserve">, understory, and bare earth (ground). </w:t>
      </w:r>
      <w:r w:rsidR="00183AAE">
        <w:rPr>
          <w:sz w:val="24"/>
        </w:rPr>
        <w:t xml:space="preserve"> </w:t>
      </w:r>
      <w:r w:rsidRPr="00183AAE">
        <w:rPr>
          <w:sz w:val="24"/>
        </w:rPr>
        <w:t>The results are includ</w:t>
      </w:r>
      <w:r w:rsidR="00183AAE">
        <w:rPr>
          <w:sz w:val="24"/>
        </w:rPr>
        <w:t>ed in the output’s</w:t>
      </w:r>
      <w:r w:rsidRPr="00183AAE">
        <w:rPr>
          <w:sz w:val="24"/>
        </w:rPr>
        <w:t xml:space="preserve"> attribute table.</w:t>
      </w:r>
      <w:r w:rsidR="00183AAE">
        <w:rPr>
          <w:sz w:val="24"/>
        </w:rPr>
        <w:t xml:space="preserve"> </w:t>
      </w:r>
      <w:r w:rsidRPr="00183AAE">
        <w:rPr>
          <w:sz w:val="24"/>
        </w:rPr>
        <w:t xml:space="preserve"> Ground is defined as vegetation less than 0.5 meters, understory is</w:t>
      </w:r>
      <w:r w:rsidR="00C41A46" w:rsidRPr="00183AAE">
        <w:rPr>
          <w:sz w:val="24"/>
        </w:rPr>
        <w:t xml:space="preserve"> 0.5</w:t>
      </w:r>
      <w:r w:rsidR="00183AAE">
        <w:rPr>
          <w:rFonts w:cstheme="minorHAnsi"/>
          <w:sz w:val="24"/>
        </w:rPr>
        <w:t>–</w:t>
      </w:r>
      <w:r w:rsidR="00C41A46" w:rsidRPr="00183AAE">
        <w:rPr>
          <w:sz w:val="24"/>
        </w:rPr>
        <w:t>4.9 meters, and canopy</w:t>
      </w:r>
      <w:r w:rsidRPr="00183AAE">
        <w:rPr>
          <w:sz w:val="24"/>
        </w:rPr>
        <w:t xml:space="preserve"> is anything 5 meters and above.</w:t>
      </w:r>
      <w:r w:rsidR="00250DA7" w:rsidRPr="00183AAE">
        <w:rPr>
          <w:sz w:val="24"/>
        </w:rPr>
        <w:t xml:space="preserve"> </w:t>
      </w:r>
      <w:r w:rsidR="00183AAE">
        <w:rPr>
          <w:sz w:val="24"/>
        </w:rPr>
        <w:t xml:space="preserve"> </w:t>
      </w:r>
      <w:commentRangeStart w:id="424"/>
      <w:r w:rsidR="00250DA7" w:rsidRPr="00183AAE">
        <w:rPr>
          <w:sz w:val="24"/>
        </w:rPr>
        <w:t xml:space="preserve">The tool also outputs </w:t>
      </w:r>
      <w:del w:id="425" w:author="Jonathan Brooks" w:date="2018-09-18T11:37:00Z">
        <w:r w:rsidR="00250DA7" w:rsidRPr="00183AAE" w:rsidDel="000302EF">
          <w:rPr>
            <w:sz w:val="24"/>
          </w:rPr>
          <w:delText xml:space="preserve">one </w:delText>
        </w:r>
      </w:del>
      <w:ins w:id="426" w:author="Jonathan Brooks" w:date="2018-09-18T11:37:00Z">
        <w:del w:id="427" w:author="Ryan Wortmann" w:date="2018-09-26T16:07:00Z">
          <w:r w:rsidR="000302EF" w:rsidDel="004F4AB2">
            <w:rPr>
              <w:sz w:val="24"/>
            </w:rPr>
            <w:delText xml:space="preserve">a </w:delText>
          </w:r>
        </w:del>
      </w:ins>
      <w:del w:id="428" w:author="Ryan Wortmann" w:date="2018-09-26T16:07:00Z">
        <w:r w:rsidR="00250DA7" w:rsidRPr="00183AAE" w:rsidDel="004F4AB2">
          <w:rPr>
            <w:sz w:val="24"/>
          </w:rPr>
          <w:delText>raster representing e</w:delText>
        </w:r>
        <w:r w:rsidR="00183AAE" w:rsidDel="004F4AB2">
          <w:rPr>
            <w:sz w:val="24"/>
          </w:rPr>
          <w:delText>ach type of ground cover</w:delText>
        </w:r>
      </w:del>
      <w:ins w:id="429" w:author="Jonathan Brooks" w:date="2018-09-18T11:37:00Z">
        <w:del w:id="430" w:author="Ryan Wortmann" w:date="2018-09-26T16:07:00Z">
          <w:r w:rsidR="000302EF" w:rsidDel="004F4AB2">
            <w:rPr>
              <w:sz w:val="24"/>
            </w:rPr>
            <w:delText xml:space="preserve"> and </w:delText>
          </w:r>
        </w:del>
        <w:r w:rsidR="000302EF">
          <w:rPr>
            <w:sz w:val="24"/>
          </w:rPr>
          <w:t>a composite ground cover raster</w:t>
        </w:r>
      </w:ins>
      <w:r w:rsidR="00183AAE">
        <w:rPr>
          <w:sz w:val="24"/>
        </w:rPr>
        <w:t xml:space="preserve"> for</w:t>
      </w:r>
      <w:r w:rsidR="00250DA7" w:rsidRPr="00183AAE">
        <w:rPr>
          <w:sz w:val="24"/>
        </w:rPr>
        <w:t xml:space="preserve"> user reference.</w:t>
      </w:r>
      <w:commentRangeEnd w:id="424"/>
      <w:r w:rsidR="000302EF">
        <w:rPr>
          <w:rStyle w:val="CommentReference"/>
        </w:rPr>
        <w:commentReference w:id="424"/>
      </w:r>
    </w:p>
    <w:p w14:paraId="46C67CDE" w14:textId="6300C8FB" w:rsidR="00183AAE" w:rsidRDefault="00A509F8" w:rsidP="00183AAE">
      <w:pPr>
        <w:keepNext/>
        <w:keepLines/>
        <w:spacing w:before="200" w:after="0"/>
        <w:jc w:val="center"/>
        <w:outlineLvl w:val="2"/>
        <w:rPr>
          <w:rFonts w:asciiTheme="majorHAnsi" w:eastAsiaTheme="majorEastAsia" w:hAnsiTheme="majorHAnsi" w:cstheme="majorBidi"/>
          <w:b/>
          <w:bCs/>
          <w:color w:val="4F81BD" w:themeColor="accent1"/>
          <w:sz w:val="24"/>
        </w:rPr>
      </w:pPr>
      <w:r>
        <w:rPr>
          <w:noProof/>
        </w:rPr>
        <w:drawing>
          <wp:inline distT="0" distB="0" distL="0" distR="0" wp14:anchorId="302B3CEC" wp14:editId="1573B8D4">
            <wp:extent cx="5943600" cy="26435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43505"/>
                    </a:xfrm>
                    <a:prstGeom prst="rect">
                      <a:avLst/>
                    </a:prstGeom>
                  </pic:spPr>
                </pic:pic>
              </a:graphicData>
            </a:graphic>
          </wp:inline>
        </w:drawing>
      </w:r>
    </w:p>
    <w:p w14:paraId="47B11B34" w14:textId="1CDE13D4" w:rsidR="00183AAE" w:rsidRPr="00183AAE" w:rsidRDefault="00183AAE" w:rsidP="00406D4C">
      <w:pPr>
        <w:keepNext/>
        <w:keepLines/>
        <w:spacing w:after="0"/>
        <w:jc w:val="center"/>
        <w:outlineLvl w:val="2"/>
        <w:rPr>
          <w:b/>
          <w:bCs/>
          <w:color w:val="4F81BD" w:themeColor="accent1"/>
          <w:szCs w:val="18"/>
        </w:rPr>
      </w:pPr>
      <w:bookmarkStart w:id="431" w:name="_Ref493490748"/>
      <w:bookmarkStart w:id="432" w:name="_Toc505343703"/>
      <w:r w:rsidRPr="00183AAE">
        <w:rPr>
          <w:b/>
          <w:bCs/>
          <w:color w:val="4F81BD" w:themeColor="accent1"/>
          <w:szCs w:val="18"/>
        </w:rPr>
        <w:t xml:space="preserve">Figure </w:t>
      </w:r>
      <w:bookmarkEnd w:id="431"/>
      <w:r w:rsidR="00C53DF3">
        <w:rPr>
          <w:b/>
          <w:bCs/>
          <w:color w:val="4F81BD" w:themeColor="accent1"/>
          <w:szCs w:val="18"/>
        </w:rPr>
        <w:t>71</w:t>
      </w:r>
      <w:r w:rsidRPr="00183AAE">
        <w:rPr>
          <w:b/>
          <w:bCs/>
          <w:color w:val="4F81BD" w:themeColor="accent1"/>
          <w:szCs w:val="18"/>
        </w:rPr>
        <w:t xml:space="preserve">. </w:t>
      </w:r>
      <w:r w:rsidR="00904B02">
        <w:rPr>
          <w:b/>
          <w:bCs/>
          <w:color w:val="4F81BD" w:themeColor="accent1"/>
          <w:szCs w:val="18"/>
        </w:rPr>
        <w:t xml:space="preserve"> </w:t>
      </w:r>
      <w:r w:rsidRPr="00183AAE">
        <w:rPr>
          <w:bCs/>
          <w:color w:val="4F81BD" w:themeColor="accent1"/>
          <w:szCs w:val="18"/>
        </w:rPr>
        <w:t>Vegetation Statistics by Catchment tool</w:t>
      </w:r>
      <w:bookmarkEnd w:id="432"/>
    </w:p>
    <w:p w14:paraId="706D6976" w14:textId="77777777" w:rsidR="00152753" w:rsidRPr="00183AAE" w:rsidRDefault="00152753" w:rsidP="00406D4C">
      <w:pPr>
        <w:keepNext/>
        <w:keepLines/>
        <w:spacing w:before="200" w:after="120"/>
        <w:outlineLvl w:val="2"/>
        <w:rPr>
          <w:rFonts w:asciiTheme="majorHAnsi" w:eastAsiaTheme="majorEastAsia" w:hAnsiTheme="majorHAnsi" w:cstheme="majorBidi"/>
          <w:b/>
          <w:bCs/>
          <w:color w:val="4F81BD" w:themeColor="accent1"/>
          <w:sz w:val="24"/>
        </w:rPr>
      </w:pPr>
      <w:r w:rsidRPr="00183AAE">
        <w:rPr>
          <w:rFonts w:asciiTheme="majorHAnsi" w:eastAsiaTheme="majorEastAsia" w:hAnsiTheme="majorHAnsi" w:cstheme="majorBidi"/>
          <w:b/>
          <w:bCs/>
          <w:color w:val="4F81BD" w:themeColor="accent1"/>
          <w:sz w:val="24"/>
        </w:rPr>
        <w:t>Inputs:</w:t>
      </w:r>
      <w:r w:rsidRPr="00183AAE">
        <w:rPr>
          <w:rFonts w:eastAsiaTheme="majorEastAsia" w:cstheme="minorHAnsi"/>
          <w:b/>
          <w:bCs/>
          <w:color w:val="4F81BD" w:themeColor="accent1"/>
          <w:sz w:val="24"/>
        </w:rPr>
        <w:t xml:space="preserve"> </w:t>
      </w:r>
    </w:p>
    <w:p w14:paraId="660BCEC0" w14:textId="77777777" w:rsidR="00152753" w:rsidRPr="00183AAE" w:rsidRDefault="00152753" w:rsidP="00406D4C">
      <w:pPr>
        <w:spacing w:after="120"/>
        <w:ind w:left="187" w:hanging="187"/>
        <w:rPr>
          <w:sz w:val="24"/>
        </w:rPr>
      </w:pPr>
      <w:r w:rsidRPr="00904B02">
        <w:rPr>
          <w:i/>
          <w:sz w:val="24"/>
        </w:rPr>
        <w:t>Catchments</w:t>
      </w:r>
      <w:r w:rsidR="00904B02">
        <w:rPr>
          <w:sz w:val="24"/>
        </w:rPr>
        <w:t xml:space="preserve"> </w:t>
      </w:r>
      <w:r w:rsidRPr="00183AAE">
        <w:rPr>
          <w:sz w:val="24"/>
        </w:rPr>
        <w:t>-</w:t>
      </w:r>
      <w:r w:rsidR="00904B02">
        <w:rPr>
          <w:sz w:val="24"/>
        </w:rPr>
        <w:t xml:space="preserve"> </w:t>
      </w:r>
      <w:r w:rsidRPr="00183AAE">
        <w:rPr>
          <w:sz w:val="24"/>
        </w:rPr>
        <w:t>Input a pol</w:t>
      </w:r>
      <w:r w:rsidR="00147BE8" w:rsidRPr="00183AAE">
        <w:rPr>
          <w:sz w:val="24"/>
        </w:rPr>
        <w:t>ygon feature class that represents</w:t>
      </w:r>
      <w:r w:rsidRPr="00183AAE">
        <w:rPr>
          <w:sz w:val="24"/>
        </w:rPr>
        <w:t xml:space="preserve"> catchments for the area of interest. </w:t>
      </w:r>
      <w:r w:rsidR="00850CC9" w:rsidRPr="00183AAE">
        <w:rPr>
          <w:sz w:val="24"/>
        </w:rPr>
        <w:t>Watersheds or any other type of polygon feature class that segments the stream lin</w:t>
      </w:r>
      <w:r w:rsidR="00904B02">
        <w:rPr>
          <w:sz w:val="24"/>
        </w:rPr>
        <w:t>es in the input area</w:t>
      </w:r>
      <w:r w:rsidR="00850CC9" w:rsidRPr="00183AAE">
        <w:rPr>
          <w:sz w:val="24"/>
        </w:rPr>
        <w:t xml:space="preserve"> will also work. </w:t>
      </w:r>
    </w:p>
    <w:p w14:paraId="6E078A57" w14:textId="713C88D0" w:rsidR="00152753" w:rsidRPr="00183AAE" w:rsidRDefault="00152753" w:rsidP="00904B02">
      <w:pPr>
        <w:spacing w:after="120"/>
        <w:ind w:left="180" w:hanging="180"/>
        <w:rPr>
          <w:sz w:val="24"/>
        </w:rPr>
      </w:pPr>
      <w:r w:rsidRPr="00904B02">
        <w:rPr>
          <w:i/>
          <w:sz w:val="24"/>
        </w:rPr>
        <w:t>Pol</w:t>
      </w:r>
      <w:r w:rsidR="00850CC9" w:rsidRPr="00904B02">
        <w:rPr>
          <w:i/>
          <w:sz w:val="24"/>
        </w:rPr>
        <w:t>ygons</w:t>
      </w:r>
      <w:r w:rsidR="00147BE8" w:rsidRPr="00904B02">
        <w:rPr>
          <w:i/>
          <w:sz w:val="24"/>
        </w:rPr>
        <w:t xml:space="preserve"> for Calculating</w:t>
      </w:r>
      <w:r w:rsidR="00904B02">
        <w:rPr>
          <w:sz w:val="24"/>
        </w:rPr>
        <w:t xml:space="preserve"> </w:t>
      </w:r>
      <w:r w:rsidR="00850CC9" w:rsidRPr="00183AAE">
        <w:rPr>
          <w:sz w:val="24"/>
        </w:rPr>
        <w:t>-</w:t>
      </w:r>
      <w:r w:rsidR="00904B02">
        <w:rPr>
          <w:sz w:val="24"/>
        </w:rPr>
        <w:t xml:space="preserve"> </w:t>
      </w:r>
      <w:r w:rsidR="00850CC9" w:rsidRPr="00183AAE">
        <w:rPr>
          <w:sz w:val="24"/>
        </w:rPr>
        <w:t xml:space="preserve">Use either the </w:t>
      </w:r>
      <w:r w:rsidR="00904B02" w:rsidRPr="00183AAE">
        <w:rPr>
          <w:sz w:val="24"/>
        </w:rPr>
        <w:t xml:space="preserve">active channel polygons, the </w:t>
      </w:r>
      <w:proofErr w:type="spellStart"/>
      <w:r w:rsidR="00904B02" w:rsidRPr="00183AAE">
        <w:rPr>
          <w:sz w:val="24"/>
        </w:rPr>
        <w:t>bankfull</w:t>
      </w:r>
      <w:proofErr w:type="spellEnd"/>
      <w:r w:rsidR="00904B02" w:rsidRPr="00183AAE">
        <w:rPr>
          <w:sz w:val="24"/>
        </w:rPr>
        <w:t xml:space="preserve"> polygons, </w:t>
      </w:r>
      <w:ins w:id="433" w:author="Ryan Wortmann" w:date="2018-10-03T15:01:00Z">
        <w:r w:rsidR="00145933">
          <w:rPr>
            <w:sz w:val="24"/>
          </w:rPr>
          <w:t>o</w:t>
        </w:r>
      </w:ins>
      <w:del w:id="434" w:author="Ryan Wortmann" w:date="2018-10-03T15:00:00Z">
        <w:r w:rsidR="00904B02" w:rsidRPr="00183AAE" w:rsidDel="00145933">
          <w:rPr>
            <w:sz w:val="24"/>
          </w:rPr>
          <w:delText xml:space="preserve">or </w:delText>
        </w:r>
      </w:del>
      <w:ins w:id="435" w:author="Ryan Wortmann" w:date="2018-10-03T15:00:00Z">
        <w:r w:rsidR="00145933">
          <w:rPr>
            <w:sz w:val="24"/>
          </w:rPr>
          <w:t xml:space="preserve">r either set of the </w:t>
        </w:r>
      </w:ins>
      <w:del w:id="436" w:author="Ryan Wortmann" w:date="2018-10-03T15:00:00Z">
        <w:r w:rsidR="00904B02" w:rsidRPr="00183AAE" w:rsidDel="00145933">
          <w:rPr>
            <w:sz w:val="24"/>
          </w:rPr>
          <w:delText xml:space="preserve">the </w:delText>
        </w:r>
      </w:del>
      <w:r w:rsidR="00904B02" w:rsidRPr="00183AAE">
        <w:rPr>
          <w:sz w:val="24"/>
        </w:rPr>
        <w:t xml:space="preserve">riparian corridor </w:t>
      </w:r>
      <w:r w:rsidR="00850CC9" w:rsidRPr="00183AAE">
        <w:rPr>
          <w:sz w:val="24"/>
        </w:rPr>
        <w:t>polygons</w:t>
      </w:r>
      <w:ins w:id="437" w:author="Ryan Wortmann" w:date="2018-10-03T15:00:00Z">
        <w:r w:rsidR="00145933">
          <w:rPr>
            <w:sz w:val="24"/>
          </w:rPr>
          <w:t>.</w:t>
        </w:r>
      </w:ins>
      <w:del w:id="438" w:author="Ryan Wortmann" w:date="2018-10-03T15:00:00Z">
        <w:r w:rsidR="00850CC9" w:rsidRPr="00183AAE" w:rsidDel="00145933">
          <w:rPr>
            <w:sz w:val="24"/>
          </w:rPr>
          <w:delText>.</w:delText>
        </w:r>
      </w:del>
      <w:r w:rsidR="00850CC9" w:rsidRPr="00183AAE">
        <w:rPr>
          <w:sz w:val="24"/>
        </w:rPr>
        <w:t xml:space="preserve"> </w:t>
      </w:r>
      <w:bookmarkStart w:id="439" w:name="_GoBack"/>
      <w:bookmarkEnd w:id="439"/>
    </w:p>
    <w:p w14:paraId="32532FB5" w14:textId="77777777" w:rsidR="00152753" w:rsidRPr="00183AAE" w:rsidRDefault="00152753" w:rsidP="00904B02">
      <w:pPr>
        <w:spacing w:after="120"/>
        <w:ind w:left="180" w:hanging="180"/>
        <w:rPr>
          <w:sz w:val="24"/>
        </w:rPr>
      </w:pPr>
      <w:r w:rsidRPr="00904B02">
        <w:rPr>
          <w:i/>
          <w:sz w:val="24"/>
        </w:rPr>
        <w:t xml:space="preserve">Vegetation </w:t>
      </w:r>
      <w:r w:rsidR="00904B02">
        <w:rPr>
          <w:i/>
          <w:sz w:val="24"/>
        </w:rPr>
        <w:t xml:space="preserve">Height </w:t>
      </w:r>
      <w:r w:rsidRPr="00183AAE">
        <w:rPr>
          <w:sz w:val="24"/>
        </w:rPr>
        <w:t xml:space="preserve">- Input </w:t>
      </w:r>
      <w:r w:rsidR="00904B02" w:rsidRPr="00183AAE">
        <w:rPr>
          <w:sz w:val="24"/>
        </w:rPr>
        <w:t xml:space="preserve">the </w:t>
      </w:r>
      <w:hyperlink w:anchor="_Create_Vegetation_Height" w:history="1">
        <w:r w:rsidR="00904B02" w:rsidRPr="00904B02">
          <w:rPr>
            <w:rStyle w:val="Hyperlink"/>
            <w:sz w:val="24"/>
          </w:rPr>
          <w:t>vegetation height raster</w:t>
        </w:r>
      </w:hyperlink>
      <w:r w:rsidRPr="00183AAE">
        <w:rPr>
          <w:sz w:val="24"/>
        </w:rPr>
        <w:t xml:space="preserve">. </w:t>
      </w:r>
    </w:p>
    <w:p w14:paraId="3C59EF39" w14:textId="77777777" w:rsidR="00152753" w:rsidRPr="00183AAE" w:rsidRDefault="00776931" w:rsidP="00904B02">
      <w:pPr>
        <w:spacing w:after="120"/>
        <w:ind w:left="180" w:hanging="180"/>
        <w:rPr>
          <w:sz w:val="24"/>
        </w:rPr>
      </w:pPr>
      <w:r>
        <w:rPr>
          <w:i/>
          <w:sz w:val="24"/>
        </w:rPr>
        <w:t>Output GDB</w:t>
      </w:r>
      <w:r w:rsidR="00904B02">
        <w:rPr>
          <w:sz w:val="24"/>
        </w:rPr>
        <w:t xml:space="preserve"> </w:t>
      </w:r>
      <w:r w:rsidR="00152753" w:rsidRPr="00183AAE">
        <w:rPr>
          <w:sz w:val="24"/>
        </w:rPr>
        <w:t xml:space="preserve">- </w:t>
      </w:r>
      <w:bookmarkStart w:id="440" w:name="_Hlk506278046"/>
      <w:r w:rsidR="00147BE8" w:rsidRPr="00183AAE">
        <w:rPr>
          <w:sz w:val="24"/>
        </w:rPr>
        <w:t>Input a geodatabase to which the output data will be saved.</w:t>
      </w:r>
      <w:bookmarkEnd w:id="440"/>
    </w:p>
    <w:p w14:paraId="613B2796" w14:textId="5783D06C" w:rsidR="00152753" w:rsidRPr="00183AAE" w:rsidRDefault="00152753" w:rsidP="00904B02">
      <w:pPr>
        <w:spacing w:after="120"/>
        <w:ind w:left="180" w:hanging="180"/>
        <w:rPr>
          <w:sz w:val="24"/>
        </w:rPr>
      </w:pPr>
      <w:r w:rsidRPr="00904B02">
        <w:rPr>
          <w:i/>
          <w:sz w:val="24"/>
        </w:rPr>
        <w:t>Naming</w:t>
      </w:r>
      <w:r w:rsidR="00904B02">
        <w:rPr>
          <w:sz w:val="24"/>
        </w:rPr>
        <w:t xml:space="preserve"> - This </w:t>
      </w:r>
      <w:r w:rsidRPr="00183AAE">
        <w:rPr>
          <w:sz w:val="24"/>
        </w:rPr>
        <w:t xml:space="preserve">acts as </w:t>
      </w:r>
      <w:r w:rsidR="00904B02">
        <w:rPr>
          <w:sz w:val="24"/>
        </w:rPr>
        <w:t>a prefix for the names of all</w:t>
      </w:r>
      <w:r w:rsidRPr="00183AAE">
        <w:rPr>
          <w:sz w:val="24"/>
        </w:rPr>
        <w:t xml:space="preserve"> output files. </w:t>
      </w:r>
      <w:r w:rsidR="00904B02">
        <w:rPr>
          <w:sz w:val="24"/>
        </w:rPr>
        <w:t>Its purpose</w:t>
      </w:r>
      <w:r w:rsidRPr="00183AAE">
        <w:rPr>
          <w:sz w:val="24"/>
        </w:rPr>
        <w:t xml:space="preserve"> is to keep the data organized and make it easy to tell what </w:t>
      </w:r>
      <w:proofErr w:type="gramStart"/>
      <w:r w:rsidRPr="00183AAE">
        <w:rPr>
          <w:sz w:val="24"/>
        </w:rPr>
        <w:t>is what</w:t>
      </w:r>
      <w:proofErr w:type="gramEnd"/>
      <w:r w:rsidRPr="00183AAE">
        <w:rPr>
          <w:sz w:val="24"/>
        </w:rPr>
        <w:t>.</w:t>
      </w:r>
      <w:r w:rsidR="00617CFF">
        <w:rPr>
          <w:sz w:val="24"/>
        </w:rPr>
        <w:br/>
      </w:r>
    </w:p>
    <w:p w14:paraId="356A8314" w14:textId="77777777" w:rsidR="00152753" w:rsidRPr="00183AAE" w:rsidRDefault="00152753" w:rsidP="00183AAE">
      <w:pPr>
        <w:keepNext/>
        <w:keepLines/>
        <w:spacing w:before="200" w:after="120"/>
        <w:outlineLvl w:val="2"/>
        <w:rPr>
          <w:rFonts w:asciiTheme="majorHAnsi" w:eastAsiaTheme="majorEastAsia" w:hAnsiTheme="majorHAnsi" w:cstheme="majorBidi"/>
          <w:b/>
          <w:bCs/>
          <w:color w:val="4F81BD" w:themeColor="accent1"/>
          <w:sz w:val="24"/>
        </w:rPr>
      </w:pPr>
      <w:commentRangeStart w:id="441"/>
      <w:commentRangeStart w:id="442"/>
      <w:r w:rsidRPr="00183AAE">
        <w:rPr>
          <w:rFonts w:asciiTheme="majorHAnsi" w:eastAsiaTheme="majorEastAsia" w:hAnsiTheme="majorHAnsi" w:cstheme="majorBidi"/>
          <w:b/>
          <w:bCs/>
          <w:color w:val="4F81BD" w:themeColor="accent1"/>
          <w:sz w:val="24"/>
        </w:rPr>
        <w:lastRenderedPageBreak/>
        <w:t>Outputs:</w:t>
      </w:r>
      <w:commentRangeEnd w:id="441"/>
      <w:r w:rsidR="000302EF">
        <w:rPr>
          <w:rStyle w:val="CommentReference"/>
        </w:rPr>
        <w:commentReference w:id="441"/>
      </w:r>
      <w:commentRangeEnd w:id="442"/>
      <w:r w:rsidR="004F4AB2">
        <w:rPr>
          <w:rStyle w:val="CommentReference"/>
        </w:rPr>
        <w:commentReference w:id="442"/>
      </w:r>
    </w:p>
    <w:p w14:paraId="52336B15" w14:textId="77777777" w:rsidR="002E1295" w:rsidRPr="00183AAE" w:rsidRDefault="00072E78" w:rsidP="00152753">
      <w:pPr>
        <w:rPr>
          <w:sz w:val="24"/>
        </w:rPr>
      </w:pPr>
      <w:bookmarkStart w:id="443" w:name="_Hlk502759355"/>
      <w:r w:rsidRPr="00183AAE">
        <w:rPr>
          <w:sz w:val="24"/>
        </w:rPr>
        <w:t>(Naming)_</w:t>
      </w:r>
      <w:proofErr w:type="spellStart"/>
      <w:r w:rsidRPr="00183AAE">
        <w:rPr>
          <w:sz w:val="24"/>
        </w:rPr>
        <w:t>polys_with_Veg_Stat</w:t>
      </w:r>
      <w:bookmarkEnd w:id="443"/>
      <w:proofErr w:type="spellEnd"/>
      <w:r w:rsidR="00904B02">
        <w:rPr>
          <w:sz w:val="24"/>
        </w:rPr>
        <w:t xml:space="preserve"> </w:t>
      </w:r>
      <w:r w:rsidR="00152753" w:rsidRPr="00183AAE">
        <w:rPr>
          <w:sz w:val="24"/>
        </w:rPr>
        <w:t>-</w:t>
      </w:r>
      <w:r w:rsidR="00904B02">
        <w:rPr>
          <w:sz w:val="24"/>
        </w:rPr>
        <w:t xml:space="preserve"> </w:t>
      </w:r>
      <w:r w:rsidR="00152753" w:rsidRPr="00183AAE">
        <w:rPr>
          <w:sz w:val="24"/>
        </w:rPr>
        <w:t xml:space="preserve">The input </w:t>
      </w:r>
      <w:proofErr w:type="spellStart"/>
      <w:r w:rsidR="00152753" w:rsidRPr="00183AAE">
        <w:rPr>
          <w:sz w:val="24"/>
        </w:rPr>
        <w:t>bankfull</w:t>
      </w:r>
      <w:proofErr w:type="spellEnd"/>
      <w:r w:rsidR="00152753" w:rsidRPr="00183AAE">
        <w:rPr>
          <w:sz w:val="24"/>
        </w:rPr>
        <w:t xml:space="preserve"> polygons will now be segmented by </w:t>
      </w:r>
      <w:r w:rsidR="006222A9" w:rsidRPr="00183AAE">
        <w:rPr>
          <w:sz w:val="24"/>
        </w:rPr>
        <w:t>catchment and will contain</w:t>
      </w:r>
      <w:r w:rsidR="00152753" w:rsidRPr="00183AAE">
        <w:rPr>
          <w:sz w:val="24"/>
        </w:rPr>
        <w:t xml:space="preserve"> field</w:t>
      </w:r>
      <w:r w:rsidR="006222A9" w:rsidRPr="00183AAE">
        <w:rPr>
          <w:sz w:val="24"/>
        </w:rPr>
        <w:t>s named</w:t>
      </w:r>
      <w:r w:rsidR="00152753" w:rsidRPr="00183AAE">
        <w:rPr>
          <w:sz w:val="24"/>
        </w:rPr>
        <w:t xml:space="preserve"> “</w:t>
      </w:r>
      <w:proofErr w:type="spellStart"/>
      <w:r w:rsidR="00152753" w:rsidRPr="00183AAE">
        <w:rPr>
          <w:sz w:val="24"/>
        </w:rPr>
        <w:t>Percent_Ground</w:t>
      </w:r>
      <w:proofErr w:type="spellEnd"/>
      <w:r w:rsidR="00904B02">
        <w:rPr>
          <w:sz w:val="24"/>
        </w:rPr>
        <w:t>,</w:t>
      </w:r>
      <w:r w:rsidR="00152753" w:rsidRPr="00183AAE">
        <w:rPr>
          <w:sz w:val="24"/>
        </w:rPr>
        <w:t>”</w:t>
      </w:r>
      <w:r w:rsidR="00904B02">
        <w:rPr>
          <w:sz w:val="24"/>
        </w:rPr>
        <w:t xml:space="preserve"> “</w:t>
      </w:r>
      <w:proofErr w:type="spellStart"/>
      <w:r w:rsidR="00904B02">
        <w:rPr>
          <w:sz w:val="24"/>
        </w:rPr>
        <w:t>Percent</w:t>
      </w:r>
      <w:r w:rsidR="00152753" w:rsidRPr="00183AAE">
        <w:rPr>
          <w:sz w:val="24"/>
        </w:rPr>
        <w:t>_Under</w:t>
      </w:r>
      <w:proofErr w:type="spellEnd"/>
      <w:r w:rsidR="00904B02">
        <w:rPr>
          <w:sz w:val="24"/>
        </w:rPr>
        <w:t>,</w:t>
      </w:r>
      <w:r w:rsidR="00152753" w:rsidRPr="00183AAE">
        <w:rPr>
          <w:sz w:val="24"/>
        </w:rPr>
        <w:t>”</w:t>
      </w:r>
      <w:r w:rsidR="00904B02">
        <w:rPr>
          <w:sz w:val="24"/>
        </w:rPr>
        <w:t xml:space="preserve"> </w:t>
      </w:r>
      <w:r w:rsidR="00152753" w:rsidRPr="00183AAE">
        <w:rPr>
          <w:sz w:val="24"/>
        </w:rPr>
        <w:t xml:space="preserve">and “Percent Over” attached to the attribute table. </w:t>
      </w:r>
      <w:r w:rsidR="00904B02">
        <w:rPr>
          <w:sz w:val="24"/>
        </w:rPr>
        <w:t xml:space="preserve"> </w:t>
      </w:r>
      <w:r w:rsidR="00152753" w:rsidRPr="00183AAE">
        <w:rPr>
          <w:sz w:val="24"/>
        </w:rPr>
        <w:t xml:space="preserve">These fields represent what percentage each polygon is covered in each type of vegetation. </w:t>
      </w:r>
      <w:r w:rsidR="00904B02">
        <w:rPr>
          <w:sz w:val="24"/>
        </w:rPr>
        <w:t xml:space="preserve"> </w:t>
      </w:r>
      <w:r w:rsidR="00152753" w:rsidRPr="00183AAE">
        <w:rPr>
          <w:sz w:val="24"/>
        </w:rPr>
        <w:t>The new featu</w:t>
      </w:r>
      <w:r w:rsidRPr="00183AAE">
        <w:rPr>
          <w:sz w:val="24"/>
        </w:rPr>
        <w:t xml:space="preserve">re class will be saved to the output GDB. </w:t>
      </w:r>
    </w:p>
    <w:p w14:paraId="199FF626" w14:textId="3CD6D4E9" w:rsidR="002E1295" w:rsidRPr="00183AAE" w:rsidRDefault="002E1295" w:rsidP="00152753">
      <w:pPr>
        <w:rPr>
          <w:sz w:val="24"/>
        </w:rPr>
      </w:pPr>
      <w:r w:rsidRPr="00183AAE">
        <w:rPr>
          <w:sz w:val="24"/>
        </w:rPr>
        <w:t>(Naming)_</w:t>
      </w:r>
      <w:proofErr w:type="spellStart"/>
      <w:r w:rsidR="00924261">
        <w:rPr>
          <w:sz w:val="24"/>
        </w:rPr>
        <w:t>classified_veg</w:t>
      </w:r>
      <w:proofErr w:type="spellEnd"/>
      <w:r w:rsidR="00904B02">
        <w:rPr>
          <w:sz w:val="24"/>
        </w:rPr>
        <w:t xml:space="preserve"> </w:t>
      </w:r>
      <w:r w:rsidR="00250DA7" w:rsidRPr="00183AAE">
        <w:rPr>
          <w:sz w:val="24"/>
        </w:rPr>
        <w:t>- A raster dataset with a</w:t>
      </w:r>
      <w:r w:rsidR="00D15572">
        <w:rPr>
          <w:sz w:val="24"/>
        </w:rPr>
        <w:t xml:space="preserve"> code of 1 for </w:t>
      </w:r>
      <w:proofErr w:type="spellStart"/>
      <w:r w:rsidR="00D15572">
        <w:rPr>
          <w:sz w:val="24"/>
        </w:rPr>
        <w:t>bareground</w:t>
      </w:r>
      <w:proofErr w:type="spellEnd"/>
      <w:r w:rsidR="00D15572">
        <w:rPr>
          <w:sz w:val="24"/>
        </w:rPr>
        <w:t xml:space="preserve"> areas, 2 for understory, and 3 for overstory.</w:t>
      </w:r>
    </w:p>
    <w:p w14:paraId="4B355405" w14:textId="77777777" w:rsidR="00152753" w:rsidRDefault="00152753" w:rsidP="00152753">
      <w:pPr>
        <w:keepNext/>
      </w:pPr>
    </w:p>
    <w:p w14:paraId="57E50F45" w14:textId="77777777" w:rsidR="00152753" w:rsidRDefault="00152753" w:rsidP="00152753">
      <w:pPr>
        <w:pStyle w:val="Caption"/>
        <w:jc w:val="center"/>
        <w:rPr>
          <w:rFonts w:asciiTheme="majorHAnsi" w:eastAsiaTheme="majorEastAsia" w:hAnsiTheme="majorHAnsi" w:cstheme="majorBidi"/>
          <w:color w:val="17365D" w:themeColor="text2" w:themeShade="BF"/>
          <w:spacing w:val="5"/>
          <w:kern w:val="28"/>
          <w:sz w:val="52"/>
          <w:szCs w:val="52"/>
          <w:lang w:eastAsia="ja-JP"/>
        </w:rPr>
      </w:pPr>
      <w:r>
        <w:br w:type="page"/>
      </w:r>
    </w:p>
    <w:p w14:paraId="0987A08A" w14:textId="77777777" w:rsidR="00AF0B8E" w:rsidRPr="00904B02" w:rsidRDefault="009D7C6D" w:rsidP="00904B02">
      <w:pPr>
        <w:pStyle w:val="Title"/>
        <w:pBdr>
          <w:bottom w:val="double" w:sz="4" w:space="4" w:color="365F91" w:themeColor="accent1" w:themeShade="BF"/>
        </w:pBdr>
        <w:rPr>
          <w:i/>
          <w:color w:val="244061" w:themeColor="accent1" w:themeShade="80"/>
        </w:rPr>
      </w:pPr>
      <w:bookmarkStart w:id="444" w:name="_Toc505343328"/>
      <w:r w:rsidRPr="00904B02">
        <w:rPr>
          <w:i/>
          <w:color w:val="244061" w:themeColor="accent1" w:themeShade="80"/>
        </w:rPr>
        <w:lastRenderedPageBreak/>
        <w:t>Stream Attribute</w:t>
      </w:r>
      <w:r w:rsidR="00AF0B8E" w:rsidRPr="00904B02">
        <w:rPr>
          <w:i/>
          <w:color w:val="244061" w:themeColor="accent1" w:themeShade="80"/>
        </w:rPr>
        <w:t xml:space="preserve"> Tools</w:t>
      </w:r>
      <w:bookmarkEnd w:id="423"/>
      <w:bookmarkEnd w:id="444"/>
    </w:p>
    <w:p w14:paraId="332672C6" w14:textId="77777777" w:rsidR="00904B02" w:rsidRDefault="009D7C6D">
      <w:pPr>
        <w:rPr>
          <w:sz w:val="24"/>
        </w:rPr>
      </w:pPr>
      <w:bookmarkStart w:id="445" w:name="_Toc490146743"/>
      <w:r w:rsidRPr="00904B02">
        <w:rPr>
          <w:sz w:val="24"/>
        </w:rPr>
        <w:t>These t</w:t>
      </w:r>
      <w:r w:rsidR="00DC7600" w:rsidRPr="00904B02">
        <w:rPr>
          <w:sz w:val="24"/>
        </w:rPr>
        <w:t>ools can be used to write</w:t>
      </w:r>
      <w:r w:rsidRPr="00904B02">
        <w:rPr>
          <w:sz w:val="24"/>
        </w:rPr>
        <w:t xml:space="preserve"> </w:t>
      </w:r>
      <w:r w:rsidR="00DC7600" w:rsidRPr="00904B02">
        <w:rPr>
          <w:sz w:val="24"/>
        </w:rPr>
        <w:t>additional</w:t>
      </w:r>
      <w:r w:rsidRPr="00904B02">
        <w:rPr>
          <w:sz w:val="24"/>
        </w:rPr>
        <w:t xml:space="preserve"> attributes to each stream line in the stream line feature class’s attribute table. </w:t>
      </w:r>
      <w:r w:rsidR="00904B02">
        <w:rPr>
          <w:sz w:val="24"/>
        </w:rPr>
        <w:t xml:space="preserve"> </w:t>
      </w:r>
      <w:r w:rsidR="00DC7600" w:rsidRPr="00904B02">
        <w:rPr>
          <w:b/>
          <w:sz w:val="24"/>
        </w:rPr>
        <w:t>They are not necessary for the Stream Modeling or Stream Monitoring workflow</w:t>
      </w:r>
      <w:r w:rsidR="00DC7600" w:rsidRPr="00904B02">
        <w:rPr>
          <w:sz w:val="24"/>
        </w:rPr>
        <w:t xml:space="preserve">. </w:t>
      </w:r>
      <w:r w:rsidR="00904B02">
        <w:rPr>
          <w:sz w:val="24"/>
        </w:rPr>
        <w:t xml:space="preserve"> </w:t>
      </w:r>
      <w:r w:rsidR="00DC7600" w:rsidRPr="00904B02">
        <w:rPr>
          <w:sz w:val="24"/>
        </w:rPr>
        <w:t xml:space="preserve">They are included in the toolbox simply to provide the user with additional information on each stream segment that may be useful. </w:t>
      </w:r>
    </w:p>
    <w:p w14:paraId="650DE8F3" w14:textId="77777777" w:rsidR="00904B02" w:rsidRDefault="00904B02">
      <w:pPr>
        <w:rPr>
          <w:sz w:val="24"/>
        </w:rPr>
      </w:pPr>
    </w:p>
    <w:p w14:paraId="61AE9601" w14:textId="77777777" w:rsidR="009D7C6D" w:rsidRPr="00904B02" w:rsidRDefault="009D7C6D" w:rsidP="00904B02">
      <w:pPr>
        <w:spacing w:after="120"/>
        <w:rPr>
          <w:sz w:val="24"/>
        </w:rPr>
      </w:pPr>
      <w:r w:rsidRPr="00904B02">
        <w:rPr>
          <w:sz w:val="24"/>
        </w:rPr>
        <w:t>Below is a brief overvie</w:t>
      </w:r>
      <w:r w:rsidR="00904B02">
        <w:rPr>
          <w:sz w:val="24"/>
        </w:rPr>
        <w:t>w of each tool:</w:t>
      </w:r>
    </w:p>
    <w:p w14:paraId="01BD9B81" w14:textId="4CD919BA" w:rsidR="009D7C6D" w:rsidRDefault="009D7C6D">
      <w:pPr>
        <w:rPr>
          <w:sz w:val="24"/>
        </w:rPr>
      </w:pPr>
      <w:r w:rsidRPr="00904B02">
        <w:rPr>
          <w:b/>
          <w:sz w:val="24"/>
        </w:rPr>
        <w:t>Assign Flow Direc</w:t>
      </w:r>
      <w:r w:rsidR="00DB7762">
        <w:rPr>
          <w:b/>
          <w:sz w:val="24"/>
        </w:rPr>
        <w:t>tion to</w:t>
      </w:r>
      <w:r w:rsidRPr="00904B02">
        <w:rPr>
          <w:b/>
          <w:sz w:val="24"/>
        </w:rPr>
        <w:t xml:space="preserve"> Lines</w:t>
      </w:r>
      <w:r w:rsidR="00904B02">
        <w:rPr>
          <w:sz w:val="24"/>
        </w:rPr>
        <w:t>:</w:t>
      </w:r>
      <w:r w:rsidRPr="00904B02">
        <w:rPr>
          <w:sz w:val="24"/>
        </w:rPr>
        <w:t xml:space="preserve"> </w:t>
      </w:r>
      <w:r w:rsidR="00904B02">
        <w:rPr>
          <w:sz w:val="24"/>
        </w:rPr>
        <w:t xml:space="preserve"> W</w:t>
      </w:r>
      <w:r w:rsidRPr="00904B02">
        <w:rPr>
          <w:sz w:val="24"/>
        </w:rPr>
        <w:t>rite</w:t>
      </w:r>
      <w:r w:rsidR="00904B02">
        <w:rPr>
          <w:sz w:val="24"/>
        </w:rPr>
        <w:t>s</w:t>
      </w:r>
      <w:r w:rsidRPr="00904B02">
        <w:rPr>
          <w:sz w:val="24"/>
        </w:rPr>
        <w:t xml:space="preserve"> the general direction each stream segment is flowing into the attribute table.</w:t>
      </w:r>
    </w:p>
    <w:p w14:paraId="3FBCCAAA" w14:textId="6DBA432F" w:rsidR="001A0225" w:rsidRPr="00904B02" w:rsidRDefault="001A0225">
      <w:pPr>
        <w:rPr>
          <w:sz w:val="24"/>
        </w:rPr>
      </w:pPr>
      <w:r w:rsidRPr="001A0225">
        <w:rPr>
          <w:b/>
          <w:sz w:val="24"/>
        </w:rPr>
        <w:t>Assign</w:t>
      </w:r>
      <w:r>
        <w:rPr>
          <w:b/>
          <w:sz w:val="24"/>
        </w:rPr>
        <w:t xml:space="preserve"> Stream Gradient to Lines</w:t>
      </w:r>
      <w:r w:rsidRPr="001A0225">
        <w:rPr>
          <w:sz w:val="24"/>
        </w:rPr>
        <w:t xml:space="preserve">:  Writes the </w:t>
      </w:r>
      <w:r>
        <w:rPr>
          <w:sz w:val="24"/>
        </w:rPr>
        <w:t xml:space="preserve">stream gradient of </w:t>
      </w:r>
      <w:r w:rsidRPr="001A0225">
        <w:rPr>
          <w:sz w:val="24"/>
        </w:rPr>
        <w:t>each stream segment into the attribute table.</w:t>
      </w:r>
    </w:p>
    <w:p w14:paraId="62034FFF" w14:textId="77777777" w:rsidR="00904B02" w:rsidRDefault="00E24C52">
      <w:pPr>
        <w:rPr>
          <w:sz w:val="24"/>
        </w:rPr>
      </w:pPr>
      <w:r w:rsidRPr="00904B02">
        <w:rPr>
          <w:b/>
          <w:sz w:val="24"/>
        </w:rPr>
        <w:t>Sinuosity</w:t>
      </w:r>
      <w:r w:rsidR="00904B02">
        <w:rPr>
          <w:sz w:val="24"/>
        </w:rPr>
        <w:t>:  W</w:t>
      </w:r>
      <w:r w:rsidR="009D7C6D" w:rsidRPr="00904B02">
        <w:rPr>
          <w:sz w:val="24"/>
        </w:rPr>
        <w:t>rite</w:t>
      </w:r>
      <w:r w:rsidR="00904B02">
        <w:rPr>
          <w:sz w:val="24"/>
        </w:rPr>
        <w:t>s</w:t>
      </w:r>
      <w:r w:rsidR="009D7C6D" w:rsidRPr="00904B02">
        <w:rPr>
          <w:sz w:val="24"/>
        </w:rPr>
        <w:t xml:space="preserve"> the </w:t>
      </w:r>
      <w:r w:rsidR="00DC7600" w:rsidRPr="00904B02">
        <w:rPr>
          <w:sz w:val="24"/>
        </w:rPr>
        <w:t>sinuosity</w:t>
      </w:r>
      <w:r w:rsidR="009D7C6D" w:rsidRPr="00904B02">
        <w:rPr>
          <w:sz w:val="24"/>
        </w:rPr>
        <w:t xml:space="preserve"> index</w:t>
      </w:r>
      <w:r w:rsidR="00DC7600" w:rsidRPr="00904B02">
        <w:rPr>
          <w:sz w:val="24"/>
        </w:rPr>
        <w:t xml:space="preserve"> of each stream segment into the attribute table.</w:t>
      </w:r>
      <w:bookmarkEnd w:id="445"/>
    </w:p>
    <w:p w14:paraId="3420C2F4" w14:textId="77777777" w:rsidR="00904B02" w:rsidRDefault="00904B02">
      <w:pPr>
        <w:rPr>
          <w:sz w:val="24"/>
        </w:rPr>
      </w:pPr>
    </w:p>
    <w:p w14:paraId="67E3E8E6" w14:textId="77777777" w:rsidR="00904B02" w:rsidRDefault="00904B02" w:rsidP="00904B02">
      <w:pPr>
        <w:jc w:val="center"/>
        <w:rPr>
          <w:i/>
        </w:rPr>
      </w:pPr>
    </w:p>
    <w:p w14:paraId="2D6AACBA" w14:textId="64AF1C28" w:rsidR="00904B02" w:rsidRDefault="00904B02" w:rsidP="00904B02">
      <w:pPr>
        <w:jc w:val="center"/>
      </w:pPr>
      <w:r>
        <w:rPr>
          <w:i/>
        </w:rPr>
        <w:t xml:space="preserve">Note: </w:t>
      </w:r>
      <w:r w:rsidR="00617CFF">
        <w:rPr>
          <w:i/>
        </w:rPr>
        <w:t xml:space="preserve"> </w:t>
      </w:r>
      <w:r>
        <w:rPr>
          <w:i/>
        </w:rPr>
        <w:t>Each tool will be outlined in greater detail on the pages that follow</w:t>
      </w:r>
      <w:r w:rsidRPr="00DC7600">
        <w:t>.</w:t>
      </w:r>
    </w:p>
    <w:p w14:paraId="707127FF" w14:textId="77777777" w:rsidR="00232986" w:rsidRPr="00A93B91" w:rsidRDefault="00232986">
      <w:pPr>
        <w:rPr>
          <w:b/>
        </w:rPr>
      </w:pPr>
      <w:r>
        <w:rPr>
          <w:sz w:val="24"/>
          <w:szCs w:val="24"/>
        </w:rPr>
        <w:br w:type="page"/>
      </w:r>
    </w:p>
    <w:p w14:paraId="401845F7" w14:textId="77777777" w:rsidR="007749B8" w:rsidRDefault="00E91AD6" w:rsidP="00775AD7">
      <w:pPr>
        <w:pStyle w:val="Heading1"/>
      </w:pPr>
      <w:bookmarkStart w:id="446" w:name="_Assign_Direction_of"/>
      <w:bookmarkStart w:id="447" w:name="_Toc505343329"/>
      <w:bookmarkEnd w:id="446"/>
      <w:r>
        <w:lastRenderedPageBreak/>
        <w:t>Assign</w:t>
      </w:r>
      <w:r w:rsidR="008E0BB7">
        <w:t xml:space="preserve"> Direction</w:t>
      </w:r>
      <w:r>
        <w:t xml:space="preserve"> of Flow</w:t>
      </w:r>
      <w:r w:rsidR="008E0BB7">
        <w:t xml:space="preserve"> to Lines</w:t>
      </w:r>
      <w:bookmarkEnd w:id="447"/>
    </w:p>
    <w:p w14:paraId="7E40F6F5" w14:textId="77777777" w:rsidR="00904B02" w:rsidRPr="00904B02" w:rsidRDefault="00904B02" w:rsidP="00904B02">
      <w:pPr>
        <w:spacing w:after="0"/>
      </w:pPr>
    </w:p>
    <w:p w14:paraId="1D4F1A3B" w14:textId="4F93890C" w:rsidR="00453899" w:rsidRPr="00453899" w:rsidRDefault="00C54E07" w:rsidP="00453899">
      <w:pPr>
        <w:spacing w:after="240"/>
        <w:rPr>
          <w:sz w:val="24"/>
        </w:rPr>
      </w:pPr>
      <w:r w:rsidRPr="00904B02">
        <w:rPr>
          <w:sz w:val="24"/>
        </w:rPr>
        <w:t xml:space="preserve">This tool </w:t>
      </w:r>
      <w:r w:rsidR="00E91AD6" w:rsidRPr="00904B02">
        <w:rPr>
          <w:sz w:val="24"/>
        </w:rPr>
        <w:t xml:space="preserve">assigns the cardinal </w:t>
      </w:r>
      <w:r w:rsidR="00904B02" w:rsidRPr="00904B02">
        <w:rPr>
          <w:sz w:val="24"/>
        </w:rPr>
        <w:t>direction</w:t>
      </w:r>
      <w:r w:rsidR="00904B02">
        <w:rPr>
          <w:sz w:val="24"/>
        </w:rPr>
        <w:t xml:space="preserve"> of</w:t>
      </w:r>
      <w:r w:rsidR="00904B02" w:rsidRPr="00904B02">
        <w:rPr>
          <w:sz w:val="24"/>
        </w:rPr>
        <w:t xml:space="preserve"> </w:t>
      </w:r>
      <w:r w:rsidR="00E91AD6" w:rsidRPr="00904B02">
        <w:rPr>
          <w:sz w:val="24"/>
        </w:rPr>
        <w:t xml:space="preserve">flow to each stream segment. </w:t>
      </w:r>
      <w:r w:rsidR="00453899">
        <w:rPr>
          <w:sz w:val="24"/>
        </w:rPr>
        <w:t xml:space="preserve"> </w:t>
      </w:r>
      <w:r w:rsidR="00E91AD6" w:rsidRPr="00904B02">
        <w:rPr>
          <w:sz w:val="24"/>
        </w:rPr>
        <w:t xml:space="preserve">The results will be outputted to the input dataset’s attribute table, which can be accessed by right clicking the feature class in the </w:t>
      </w:r>
      <w:r w:rsidR="00453899" w:rsidRPr="00904B02">
        <w:rPr>
          <w:sz w:val="24"/>
        </w:rPr>
        <w:t xml:space="preserve">Table of Contents </w:t>
      </w:r>
      <w:r w:rsidR="00E91AD6" w:rsidRPr="00904B02">
        <w:rPr>
          <w:sz w:val="24"/>
        </w:rPr>
        <w:t xml:space="preserve">and clicking on </w:t>
      </w:r>
      <w:r w:rsidR="00453899" w:rsidRPr="00453899">
        <w:rPr>
          <w:i/>
          <w:sz w:val="24"/>
        </w:rPr>
        <w:t>Open Attribute Table</w:t>
      </w:r>
      <w:r w:rsidR="00261414" w:rsidRPr="00904B02">
        <w:rPr>
          <w:sz w:val="24"/>
        </w:rPr>
        <w:t xml:space="preserve"> (</w:t>
      </w:r>
      <w:r w:rsidR="00617CFF">
        <w:rPr>
          <w:sz w:val="24"/>
        </w:rPr>
        <w:t xml:space="preserve">Figure </w:t>
      </w:r>
      <w:r w:rsidR="00C53DF3">
        <w:rPr>
          <w:sz w:val="24"/>
        </w:rPr>
        <w:t>72</w:t>
      </w:r>
      <w:r w:rsidR="00261414" w:rsidRPr="00904B02">
        <w:rPr>
          <w:sz w:val="24"/>
        </w:rPr>
        <w:t>)</w:t>
      </w:r>
      <w:r w:rsidR="00453899">
        <w:rPr>
          <w:sz w:val="24"/>
        </w:rPr>
        <w:t xml:space="preserve">. </w:t>
      </w:r>
      <w:r w:rsidR="00A93B91" w:rsidRPr="00904B02">
        <w:rPr>
          <w:sz w:val="24"/>
        </w:rPr>
        <w:t xml:space="preserve"> The </w:t>
      </w:r>
      <w:r w:rsidR="00453899">
        <w:rPr>
          <w:sz w:val="24"/>
        </w:rPr>
        <w:t xml:space="preserve">new </w:t>
      </w:r>
      <w:r w:rsidR="00A93B91" w:rsidRPr="00904B02">
        <w:rPr>
          <w:sz w:val="24"/>
        </w:rPr>
        <w:t>field wil</w:t>
      </w:r>
      <w:r w:rsidR="00453899">
        <w:rPr>
          <w:sz w:val="24"/>
        </w:rPr>
        <w:t>l be labeled “</w:t>
      </w:r>
      <w:proofErr w:type="spellStart"/>
      <w:r w:rsidR="00453899">
        <w:rPr>
          <w:sz w:val="24"/>
        </w:rPr>
        <w:t>Direction_of_Flow</w:t>
      </w:r>
      <w:proofErr w:type="spellEnd"/>
      <w:r w:rsidR="00A93B91" w:rsidRPr="00904B02">
        <w:rPr>
          <w:sz w:val="24"/>
        </w:rPr>
        <w:t>.</w:t>
      </w:r>
      <w:r w:rsidR="00453899">
        <w:rPr>
          <w:sz w:val="24"/>
        </w:rPr>
        <w:t>”</w:t>
      </w:r>
    </w:p>
    <w:p w14:paraId="7EADFB68" w14:textId="5F32AC93" w:rsidR="00261414" w:rsidRDefault="006439C7" w:rsidP="00617CFF">
      <w:pPr>
        <w:keepNext/>
        <w:spacing w:after="0"/>
        <w:ind w:left="-630" w:right="-630"/>
        <w:jc w:val="center"/>
      </w:pPr>
      <w:r>
        <w:rPr>
          <w:noProof/>
          <w:sz w:val="24"/>
          <w:szCs w:val="24"/>
        </w:rPr>
        <w:drawing>
          <wp:inline distT="0" distB="0" distL="0" distR="0" wp14:anchorId="1E27EED4" wp14:editId="2C439223">
            <wp:extent cx="3217760" cy="3291840"/>
            <wp:effectExtent l="19050" t="19050" r="20955" b="22860"/>
            <wp:docPr id="3" name="Picture 3"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653" r="80360" b="25907"/>
                    <a:stretch/>
                  </pic:blipFill>
                  <pic:spPr bwMode="auto">
                    <a:xfrm>
                      <a:off x="0" y="0"/>
                      <a:ext cx="3217760"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17CFF">
        <w:rPr>
          <w:noProof/>
          <w:sz w:val="24"/>
          <w:szCs w:val="24"/>
        </w:rPr>
        <w:drawing>
          <wp:inline distT="0" distB="0" distL="0" distR="0" wp14:anchorId="361368A2" wp14:editId="1341BEAA">
            <wp:extent cx="2938222" cy="3291840"/>
            <wp:effectExtent l="19050" t="19050" r="14605" b="22860"/>
            <wp:docPr id="9" name="Picture 9"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0231" r="24665"/>
                    <a:stretch/>
                  </pic:blipFill>
                  <pic:spPr bwMode="auto">
                    <a:xfrm>
                      <a:off x="0" y="0"/>
                      <a:ext cx="2938222"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92CAE6" w14:textId="34667F3D" w:rsidR="006439C7" w:rsidRPr="00453899" w:rsidRDefault="00261414" w:rsidP="00261414">
      <w:pPr>
        <w:pStyle w:val="Caption"/>
        <w:jc w:val="center"/>
        <w:rPr>
          <w:sz w:val="32"/>
          <w:szCs w:val="24"/>
        </w:rPr>
      </w:pPr>
      <w:bookmarkStart w:id="448" w:name="_Ref491703889"/>
      <w:bookmarkStart w:id="449" w:name="_Toc505343704"/>
      <w:r w:rsidRPr="00453899">
        <w:rPr>
          <w:sz w:val="22"/>
        </w:rPr>
        <w:t xml:space="preserve">Figure </w:t>
      </w:r>
      <w:bookmarkEnd w:id="448"/>
      <w:r w:rsidR="00C53DF3">
        <w:rPr>
          <w:sz w:val="22"/>
        </w:rPr>
        <w:t>72</w:t>
      </w:r>
      <w:r w:rsidRPr="00453899">
        <w:rPr>
          <w:sz w:val="22"/>
        </w:rPr>
        <w:t xml:space="preserve">. </w:t>
      </w:r>
      <w:r w:rsidR="00453899">
        <w:rPr>
          <w:sz w:val="22"/>
        </w:rPr>
        <w:t xml:space="preserve"> </w:t>
      </w:r>
      <w:r w:rsidR="00453899" w:rsidRPr="00453899">
        <w:rPr>
          <w:b w:val="0"/>
          <w:sz w:val="22"/>
        </w:rPr>
        <w:t>Flow Direction field in the</w:t>
      </w:r>
      <w:r w:rsidRPr="00453899">
        <w:rPr>
          <w:b w:val="0"/>
          <w:sz w:val="22"/>
        </w:rPr>
        <w:t xml:space="preserve"> attribute table</w:t>
      </w:r>
      <w:bookmarkEnd w:id="449"/>
      <w:r w:rsidR="008756EE">
        <w:rPr>
          <w:b w:val="0"/>
          <w:sz w:val="22"/>
        </w:rPr>
        <w:br/>
      </w:r>
    </w:p>
    <w:p w14:paraId="5B43AFE9" w14:textId="7C6ECA76" w:rsidR="001B36A2" w:rsidRPr="00453899" w:rsidRDefault="001B36A2" w:rsidP="001B36A2">
      <w:pPr>
        <w:pStyle w:val="Heading3"/>
        <w:rPr>
          <w:sz w:val="24"/>
        </w:rPr>
      </w:pPr>
      <w:r w:rsidRPr="00453899">
        <w:rPr>
          <w:sz w:val="24"/>
        </w:rPr>
        <w:t>Inputs:</w:t>
      </w:r>
      <w:r w:rsidR="00453899" w:rsidRPr="00453899">
        <w:rPr>
          <w:rFonts w:cstheme="minorHAnsi"/>
          <w:sz w:val="24"/>
        </w:rPr>
        <w:t xml:space="preserve"> </w:t>
      </w:r>
      <w:r w:rsidR="00453899" w:rsidRPr="00453899">
        <w:rPr>
          <w:rFonts w:asciiTheme="minorHAnsi" w:hAnsiTheme="minorHAnsi" w:cstheme="minorHAnsi"/>
          <w:b w:val="0"/>
          <w:color w:val="auto"/>
          <w:sz w:val="24"/>
        </w:rPr>
        <w:t>(</w:t>
      </w:r>
      <w:r w:rsidR="00C53DF3">
        <w:rPr>
          <w:rFonts w:asciiTheme="minorHAnsi" w:hAnsiTheme="minorHAnsi" w:cstheme="minorHAnsi"/>
          <w:b w:val="0"/>
          <w:color w:val="auto"/>
          <w:sz w:val="24"/>
        </w:rPr>
        <w:t>Figure 73</w:t>
      </w:r>
      <w:r w:rsidR="00453899" w:rsidRPr="00453899">
        <w:rPr>
          <w:rFonts w:asciiTheme="minorHAnsi" w:hAnsiTheme="minorHAnsi" w:cstheme="minorHAnsi"/>
          <w:b w:val="0"/>
          <w:color w:val="auto"/>
          <w:sz w:val="24"/>
        </w:rPr>
        <w:t>)</w:t>
      </w:r>
    </w:p>
    <w:p w14:paraId="4EC06831" w14:textId="77777777" w:rsidR="001B36A2" w:rsidRPr="00453899" w:rsidRDefault="001B36A2" w:rsidP="00776931">
      <w:pPr>
        <w:spacing w:after="240"/>
        <w:ind w:left="187" w:hanging="187"/>
        <w:rPr>
          <w:rFonts w:cstheme="minorHAnsi"/>
          <w:sz w:val="24"/>
        </w:rPr>
      </w:pPr>
      <w:r w:rsidRPr="00453899">
        <w:rPr>
          <w:rFonts w:cstheme="minorHAnsi"/>
          <w:i/>
          <w:sz w:val="24"/>
        </w:rPr>
        <w:t>Stream Lines:</w:t>
      </w:r>
      <w:r w:rsidRPr="00453899">
        <w:rPr>
          <w:rFonts w:cstheme="minorHAnsi"/>
          <w:sz w:val="24"/>
        </w:rPr>
        <w:t xml:space="preserve"> </w:t>
      </w:r>
      <w:r w:rsidR="00453899">
        <w:rPr>
          <w:rFonts w:cstheme="minorHAnsi"/>
          <w:sz w:val="24"/>
        </w:rPr>
        <w:t xml:space="preserve"> </w:t>
      </w:r>
      <w:r w:rsidR="00775AD7" w:rsidRPr="00453899">
        <w:rPr>
          <w:rFonts w:cstheme="minorHAnsi"/>
          <w:sz w:val="24"/>
        </w:rPr>
        <w:t xml:space="preserve">Select the stream lines outputted by the </w:t>
      </w:r>
      <w:r w:rsidR="002B5264">
        <w:rPr>
          <w:rFonts w:cstheme="minorHAnsi"/>
          <w:sz w:val="24"/>
        </w:rPr>
        <w:t>Make Stream Lines</w:t>
      </w:r>
      <w:r w:rsidR="00775AD7" w:rsidRPr="00453899">
        <w:rPr>
          <w:rFonts w:cstheme="minorHAnsi"/>
          <w:sz w:val="24"/>
        </w:rPr>
        <w:t xml:space="preserve"> tool (“(Naming)_(</w:t>
      </w:r>
      <w:proofErr w:type="spellStart"/>
      <w:r w:rsidR="00775AD7" w:rsidRPr="00453899">
        <w:rPr>
          <w:rFonts w:cstheme="minorHAnsi"/>
          <w:sz w:val="24"/>
        </w:rPr>
        <w:t>flow_</w:t>
      </w:r>
      <w:proofErr w:type="gramStart"/>
      <w:r w:rsidR="00775AD7" w:rsidRPr="00453899">
        <w:rPr>
          <w:rFonts w:cstheme="minorHAnsi"/>
          <w:sz w:val="24"/>
        </w:rPr>
        <w:t>x</w:t>
      </w:r>
      <w:proofErr w:type="spellEnd"/>
      <w:r w:rsidR="00775AD7" w:rsidRPr="00453899">
        <w:rPr>
          <w:rFonts w:cstheme="minorHAnsi"/>
          <w:sz w:val="24"/>
        </w:rPr>
        <w:t>)_</w:t>
      </w:r>
      <w:proofErr w:type="spellStart"/>
      <w:proofErr w:type="gramEnd"/>
      <w:r w:rsidR="00775AD7" w:rsidRPr="00453899">
        <w:rPr>
          <w:rFonts w:cstheme="minorHAnsi"/>
          <w:sz w:val="24"/>
        </w:rPr>
        <w:t>stream_lines</w:t>
      </w:r>
      <w:proofErr w:type="spellEnd"/>
      <w:r w:rsidR="00775AD7" w:rsidRPr="00453899">
        <w:rPr>
          <w:rFonts w:cstheme="minorHAnsi"/>
          <w:sz w:val="24"/>
        </w:rPr>
        <w:t xml:space="preserve">”). </w:t>
      </w:r>
    </w:p>
    <w:p w14:paraId="466A04E1" w14:textId="77777777" w:rsidR="001B36A2" w:rsidRDefault="001B36A2" w:rsidP="008756EE">
      <w:pPr>
        <w:keepNext/>
        <w:spacing w:after="0"/>
        <w:ind w:left="-630"/>
        <w:jc w:val="center"/>
      </w:pPr>
      <w:r>
        <w:rPr>
          <w:noProof/>
        </w:rPr>
        <w:drawing>
          <wp:inline distT="0" distB="0" distL="0" distR="0" wp14:anchorId="4E0A6ABD" wp14:editId="25955E12">
            <wp:extent cx="6124575" cy="1645871"/>
            <wp:effectExtent l="19050" t="19050" r="952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181727" cy="1661229"/>
                    </a:xfrm>
                    <a:prstGeom prst="rect">
                      <a:avLst/>
                    </a:prstGeom>
                    <a:ln>
                      <a:solidFill>
                        <a:schemeClr val="tx1"/>
                      </a:solidFill>
                    </a:ln>
                  </pic:spPr>
                </pic:pic>
              </a:graphicData>
            </a:graphic>
          </wp:inline>
        </w:drawing>
      </w:r>
    </w:p>
    <w:p w14:paraId="087EA6D0" w14:textId="4FE7A11C" w:rsidR="001A0225" w:rsidRDefault="001B36A2" w:rsidP="001A0225">
      <w:pPr>
        <w:pStyle w:val="Caption"/>
        <w:jc w:val="center"/>
        <w:rPr>
          <w:b w:val="0"/>
          <w:sz w:val="22"/>
        </w:rPr>
      </w:pPr>
      <w:bookmarkStart w:id="450" w:name="_Ref491343135"/>
      <w:bookmarkStart w:id="451" w:name="_Toc505343705"/>
      <w:r w:rsidRPr="00453899">
        <w:rPr>
          <w:sz w:val="22"/>
        </w:rPr>
        <w:t xml:space="preserve">Figure </w:t>
      </w:r>
      <w:bookmarkEnd w:id="450"/>
      <w:r w:rsidR="00C53DF3">
        <w:rPr>
          <w:sz w:val="22"/>
        </w:rPr>
        <w:t>73</w:t>
      </w:r>
      <w:r w:rsidRPr="00453899">
        <w:rPr>
          <w:sz w:val="22"/>
        </w:rPr>
        <w:t xml:space="preserve">. </w:t>
      </w:r>
      <w:r w:rsidR="00453899">
        <w:rPr>
          <w:sz w:val="22"/>
        </w:rPr>
        <w:t xml:space="preserve"> </w:t>
      </w:r>
      <w:r w:rsidR="00453899" w:rsidRPr="00453899">
        <w:rPr>
          <w:b w:val="0"/>
          <w:sz w:val="22"/>
        </w:rPr>
        <w:t>Assign Direction of Flow to L</w:t>
      </w:r>
      <w:r w:rsidRPr="00453899">
        <w:rPr>
          <w:b w:val="0"/>
          <w:sz w:val="22"/>
        </w:rPr>
        <w:t>ines</w:t>
      </w:r>
      <w:bookmarkEnd w:id="451"/>
      <w:r w:rsidR="006842FA">
        <w:rPr>
          <w:b w:val="0"/>
          <w:sz w:val="22"/>
        </w:rPr>
        <w:t xml:space="preserve"> tool</w:t>
      </w:r>
    </w:p>
    <w:p w14:paraId="394574AD" w14:textId="7C2DBE28" w:rsidR="001A0225" w:rsidRDefault="001A0225" w:rsidP="001A0225">
      <w:pPr>
        <w:pStyle w:val="Heading1"/>
      </w:pPr>
      <w:r>
        <w:lastRenderedPageBreak/>
        <w:t>Assign Stream Gradient to Lines</w:t>
      </w:r>
    </w:p>
    <w:p w14:paraId="3899D230" w14:textId="01E4F048" w:rsidR="001A0225" w:rsidRDefault="001A0225" w:rsidP="001A0225">
      <w:pPr>
        <w:spacing w:after="0"/>
      </w:pPr>
    </w:p>
    <w:p w14:paraId="46E2B56D" w14:textId="0773D2BE" w:rsidR="001A0225" w:rsidRPr="00904B02" w:rsidRDefault="001A0225" w:rsidP="001A0225">
      <w:pPr>
        <w:spacing w:after="0"/>
      </w:pPr>
      <w:r w:rsidRPr="001A0225">
        <w:t>Writes Stream Gradient of each input streamline into attribute table. Stream Gradient is calculat</w:t>
      </w:r>
      <w:r>
        <w:t>ed by the formula (difference of</w:t>
      </w:r>
      <w:r w:rsidRPr="001A0225">
        <w:t xml:space="preserve"> start and end elevation)</w:t>
      </w:r>
      <w:proofErr w:type="gramStart"/>
      <w:r w:rsidRPr="001A0225">
        <w:t>/(</w:t>
      </w:r>
      <w:proofErr w:type="gramEnd"/>
      <w:r w:rsidRPr="001A0225">
        <w:t>length of stream). It will be expressed as the units of the input DEM per units of the input streamlines. For example, if the input DEM's units were meters and the input streamlines</w:t>
      </w:r>
      <w:r>
        <w:t>’</w:t>
      </w:r>
      <w:r w:rsidRPr="001A0225">
        <w:t xml:space="preserve"> units were meters the output gradient values would be expressed as meters per meter. Stream Gradient is more commonly expressed as feet per mile or meters per kilometers. If you wish to change the way Stream Gradient is expressed, use the Field Calculator in the attribute table.</w:t>
      </w:r>
    </w:p>
    <w:p w14:paraId="16507ED1" w14:textId="77777777" w:rsidR="001A0225" w:rsidRDefault="001A0225" w:rsidP="001A0225">
      <w:pPr>
        <w:keepNext/>
        <w:spacing w:after="0"/>
        <w:ind w:left="-630" w:right="-630"/>
        <w:jc w:val="center"/>
      </w:pPr>
      <w:r>
        <w:rPr>
          <w:noProof/>
          <w:sz w:val="24"/>
          <w:szCs w:val="24"/>
        </w:rPr>
        <w:drawing>
          <wp:inline distT="0" distB="0" distL="0" distR="0" wp14:anchorId="052EBA48" wp14:editId="0CC03203">
            <wp:extent cx="3217760" cy="3291840"/>
            <wp:effectExtent l="19050" t="19050" r="20955" b="22860"/>
            <wp:docPr id="239" name="Picture 239"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2653" r="80360" b="25907"/>
                    <a:stretch/>
                  </pic:blipFill>
                  <pic:spPr bwMode="auto">
                    <a:xfrm>
                      <a:off x="0" y="0"/>
                      <a:ext cx="3217760"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46576A5C" wp14:editId="2298262A">
            <wp:extent cx="2938222" cy="3291840"/>
            <wp:effectExtent l="19050" t="19050" r="14605" b="22860"/>
            <wp:docPr id="243" name="Picture 243"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0231" r="24665"/>
                    <a:stretch/>
                  </pic:blipFill>
                  <pic:spPr bwMode="auto">
                    <a:xfrm>
                      <a:off x="0" y="0"/>
                      <a:ext cx="2938222"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1DDEBC" w14:textId="73758416" w:rsidR="001A0225" w:rsidRPr="00453899" w:rsidRDefault="001A0225" w:rsidP="001A0225">
      <w:pPr>
        <w:pStyle w:val="Caption"/>
        <w:jc w:val="center"/>
        <w:rPr>
          <w:sz w:val="32"/>
          <w:szCs w:val="24"/>
        </w:rPr>
      </w:pPr>
      <w:r w:rsidRPr="00453899">
        <w:rPr>
          <w:sz w:val="22"/>
        </w:rPr>
        <w:t xml:space="preserve">Figure </w:t>
      </w:r>
      <w:r>
        <w:rPr>
          <w:sz w:val="22"/>
        </w:rPr>
        <w:t>72</w:t>
      </w:r>
      <w:r w:rsidRPr="00453899">
        <w:rPr>
          <w:sz w:val="22"/>
        </w:rPr>
        <w:t xml:space="preserve">. </w:t>
      </w:r>
      <w:r>
        <w:rPr>
          <w:sz w:val="22"/>
        </w:rPr>
        <w:t xml:space="preserve"> </w:t>
      </w:r>
      <w:r>
        <w:rPr>
          <w:b w:val="0"/>
          <w:sz w:val="22"/>
        </w:rPr>
        <w:t>Stream Gradient</w:t>
      </w:r>
      <w:r w:rsidRPr="00453899">
        <w:rPr>
          <w:b w:val="0"/>
          <w:sz w:val="22"/>
        </w:rPr>
        <w:t xml:space="preserve"> field in the attribute table</w:t>
      </w:r>
      <w:r>
        <w:rPr>
          <w:b w:val="0"/>
          <w:sz w:val="22"/>
        </w:rPr>
        <w:br/>
      </w:r>
    </w:p>
    <w:p w14:paraId="79F6AD17" w14:textId="04F2D92B" w:rsidR="001A0225" w:rsidRDefault="001A0225" w:rsidP="001A0225">
      <w:pPr>
        <w:pStyle w:val="Heading3"/>
        <w:rPr>
          <w:rFonts w:asciiTheme="minorHAnsi" w:hAnsiTheme="minorHAnsi" w:cstheme="minorHAnsi"/>
          <w:b w:val="0"/>
          <w:color w:val="auto"/>
          <w:sz w:val="24"/>
        </w:rPr>
      </w:pPr>
      <w:r w:rsidRPr="00453899">
        <w:rPr>
          <w:sz w:val="24"/>
        </w:rPr>
        <w:t>Inputs:</w:t>
      </w:r>
      <w:r w:rsidRPr="00453899">
        <w:rPr>
          <w:rFonts w:cstheme="minorHAnsi"/>
          <w:sz w:val="24"/>
        </w:rPr>
        <w:t xml:space="preserve"> </w:t>
      </w:r>
      <w:r w:rsidRPr="00453899">
        <w:rPr>
          <w:rFonts w:asciiTheme="minorHAnsi" w:hAnsiTheme="minorHAnsi" w:cstheme="minorHAnsi"/>
          <w:b w:val="0"/>
          <w:color w:val="auto"/>
          <w:sz w:val="24"/>
        </w:rPr>
        <w:t>(</w:t>
      </w:r>
      <w:r>
        <w:rPr>
          <w:rFonts w:asciiTheme="minorHAnsi" w:hAnsiTheme="minorHAnsi" w:cstheme="minorHAnsi"/>
          <w:b w:val="0"/>
          <w:color w:val="auto"/>
          <w:sz w:val="24"/>
        </w:rPr>
        <w:t>Figure 73</w:t>
      </w:r>
      <w:r w:rsidRPr="00453899">
        <w:rPr>
          <w:rFonts w:asciiTheme="minorHAnsi" w:hAnsiTheme="minorHAnsi" w:cstheme="minorHAnsi"/>
          <w:b w:val="0"/>
          <w:color w:val="auto"/>
          <w:sz w:val="24"/>
        </w:rPr>
        <w:t>)</w:t>
      </w:r>
    </w:p>
    <w:p w14:paraId="7381FBF8" w14:textId="2132752F" w:rsidR="001A0225" w:rsidRPr="001A0225" w:rsidRDefault="001A0225" w:rsidP="001A0225">
      <w:r>
        <w:rPr>
          <w:i/>
        </w:rPr>
        <w:t>DEM</w:t>
      </w:r>
      <w:r w:rsidRPr="001A0225">
        <w:rPr>
          <w:i/>
        </w:rPr>
        <w:t>:</w:t>
      </w:r>
      <w:r w:rsidRPr="001A0225">
        <w:t xml:space="preserve">  Select the original DEM that was created</w:t>
      </w:r>
      <w:r w:rsidRPr="001A0225">
        <w:rPr>
          <w:b/>
        </w:rPr>
        <w:t xml:space="preserve">. Not the </w:t>
      </w:r>
      <w:proofErr w:type="spellStart"/>
      <w:r w:rsidRPr="001A0225">
        <w:rPr>
          <w:b/>
        </w:rPr>
        <w:t>Depressionless</w:t>
      </w:r>
      <w:proofErr w:type="spellEnd"/>
      <w:r w:rsidRPr="001A0225">
        <w:rPr>
          <w:b/>
        </w:rPr>
        <w:t xml:space="preserve"> DEM</w:t>
      </w:r>
      <w:r w:rsidRPr="001A0225">
        <w:t>.</w:t>
      </w:r>
    </w:p>
    <w:p w14:paraId="075B32C3" w14:textId="23642659" w:rsidR="001A0225" w:rsidRDefault="001A0225" w:rsidP="001A0225">
      <w:pPr>
        <w:spacing w:after="240"/>
        <w:ind w:left="187" w:hanging="187"/>
        <w:rPr>
          <w:ins w:id="452" w:author="Ryan Wortmann" w:date="2018-09-28T16:12:00Z"/>
          <w:rFonts w:cstheme="minorHAnsi"/>
          <w:sz w:val="24"/>
        </w:rPr>
      </w:pPr>
      <w:r w:rsidRPr="00453899">
        <w:rPr>
          <w:rFonts w:cstheme="minorHAnsi"/>
          <w:i/>
          <w:sz w:val="24"/>
        </w:rPr>
        <w:t>Stream Lines:</w:t>
      </w:r>
      <w:r w:rsidRPr="00453899">
        <w:rPr>
          <w:rFonts w:cstheme="minorHAnsi"/>
          <w:sz w:val="24"/>
        </w:rPr>
        <w:t xml:space="preserve"> </w:t>
      </w:r>
      <w:r>
        <w:rPr>
          <w:rFonts w:cstheme="minorHAnsi"/>
          <w:sz w:val="24"/>
        </w:rPr>
        <w:t xml:space="preserve"> </w:t>
      </w:r>
      <w:r w:rsidRPr="00453899">
        <w:rPr>
          <w:rFonts w:cstheme="minorHAnsi"/>
          <w:sz w:val="24"/>
        </w:rPr>
        <w:t xml:space="preserve">Select the stream lines outputted by the </w:t>
      </w:r>
      <w:r>
        <w:rPr>
          <w:rFonts w:cstheme="minorHAnsi"/>
          <w:sz w:val="24"/>
        </w:rPr>
        <w:t>Make Stream Lines</w:t>
      </w:r>
      <w:r w:rsidRPr="00453899">
        <w:rPr>
          <w:rFonts w:cstheme="minorHAnsi"/>
          <w:sz w:val="24"/>
        </w:rPr>
        <w:t xml:space="preserve"> tool (“(Naming)_(</w:t>
      </w:r>
      <w:proofErr w:type="spellStart"/>
      <w:r w:rsidRPr="00453899">
        <w:rPr>
          <w:rFonts w:cstheme="minorHAnsi"/>
          <w:sz w:val="24"/>
        </w:rPr>
        <w:t>flow_</w:t>
      </w:r>
      <w:proofErr w:type="gramStart"/>
      <w:r w:rsidRPr="00453899">
        <w:rPr>
          <w:rFonts w:cstheme="minorHAnsi"/>
          <w:sz w:val="24"/>
        </w:rPr>
        <w:t>x</w:t>
      </w:r>
      <w:proofErr w:type="spellEnd"/>
      <w:r w:rsidRPr="00453899">
        <w:rPr>
          <w:rFonts w:cstheme="minorHAnsi"/>
          <w:sz w:val="24"/>
        </w:rPr>
        <w:t>)_</w:t>
      </w:r>
      <w:proofErr w:type="spellStart"/>
      <w:proofErr w:type="gramEnd"/>
      <w:r w:rsidRPr="00453899">
        <w:rPr>
          <w:rFonts w:cstheme="minorHAnsi"/>
          <w:sz w:val="24"/>
        </w:rPr>
        <w:t>stream_lines</w:t>
      </w:r>
      <w:proofErr w:type="spellEnd"/>
      <w:r w:rsidRPr="00453899">
        <w:rPr>
          <w:rFonts w:cstheme="minorHAnsi"/>
          <w:sz w:val="24"/>
        </w:rPr>
        <w:t xml:space="preserve">”). </w:t>
      </w:r>
    </w:p>
    <w:p w14:paraId="5276D467" w14:textId="00414AFF" w:rsidR="009A4025" w:rsidRPr="009A4025" w:rsidRDefault="009A4025" w:rsidP="001A0225">
      <w:pPr>
        <w:spacing w:after="240"/>
        <w:ind w:left="187" w:hanging="187"/>
        <w:rPr>
          <w:rFonts w:cstheme="minorHAnsi"/>
          <w:sz w:val="24"/>
        </w:rPr>
      </w:pPr>
      <w:ins w:id="453" w:author="Ryan Wortmann" w:date="2018-09-28T16:12:00Z">
        <w:r>
          <w:rPr>
            <w:rFonts w:cstheme="minorHAnsi"/>
            <w:sz w:val="24"/>
          </w:rPr>
          <w:t xml:space="preserve">Output GDB: Select the same geodatabase that the input </w:t>
        </w:r>
      </w:ins>
      <w:ins w:id="454" w:author="Ryan Wortmann" w:date="2018-09-28T16:13:00Z">
        <w:r>
          <w:rPr>
            <w:rFonts w:cstheme="minorHAnsi"/>
            <w:i/>
            <w:sz w:val="24"/>
          </w:rPr>
          <w:t xml:space="preserve">Stream Lines </w:t>
        </w:r>
        <w:r>
          <w:rPr>
            <w:rFonts w:cstheme="minorHAnsi"/>
            <w:sz w:val="24"/>
          </w:rPr>
          <w:t>are located</w:t>
        </w:r>
      </w:ins>
      <w:ins w:id="455" w:author="Ryan Wortmann" w:date="2018-09-28T16:16:00Z">
        <w:r>
          <w:rPr>
            <w:rFonts w:cstheme="minorHAnsi"/>
            <w:sz w:val="24"/>
          </w:rPr>
          <w:t xml:space="preserve"> in.</w:t>
        </w:r>
      </w:ins>
    </w:p>
    <w:p w14:paraId="4D018F6A" w14:textId="4992C8AF" w:rsidR="001A0225" w:rsidRPr="001A0225" w:rsidRDefault="001A0225" w:rsidP="001A0225">
      <w:pPr>
        <w:pStyle w:val="Caption"/>
        <w:jc w:val="center"/>
        <w:rPr>
          <w:sz w:val="32"/>
          <w:szCs w:val="24"/>
        </w:rPr>
      </w:pPr>
      <w:r>
        <w:rPr>
          <w:b w:val="0"/>
          <w:sz w:val="22"/>
        </w:rPr>
        <w:br w:type="page"/>
      </w:r>
    </w:p>
    <w:p w14:paraId="090B2AE3" w14:textId="77777777" w:rsidR="0022214F" w:rsidRDefault="00AD2383" w:rsidP="00232986">
      <w:pPr>
        <w:pStyle w:val="Heading1"/>
      </w:pPr>
      <w:bookmarkStart w:id="456" w:name="_Toc490146745"/>
      <w:bookmarkStart w:id="457" w:name="_Toc505343330"/>
      <w:commentRangeStart w:id="458"/>
      <w:commentRangeStart w:id="459"/>
      <w:r>
        <w:lastRenderedPageBreak/>
        <w:t>Sinuosity</w:t>
      </w:r>
      <w:bookmarkEnd w:id="456"/>
      <w:bookmarkEnd w:id="457"/>
      <w:commentRangeEnd w:id="458"/>
      <w:r w:rsidR="00A737A2">
        <w:rPr>
          <w:rStyle w:val="CommentReference"/>
          <w:rFonts w:asciiTheme="minorHAnsi" w:eastAsiaTheme="minorHAnsi" w:hAnsiTheme="minorHAnsi" w:cstheme="minorBidi"/>
          <w:b w:val="0"/>
          <w:bCs w:val="0"/>
          <w:color w:val="auto"/>
        </w:rPr>
        <w:commentReference w:id="458"/>
      </w:r>
      <w:commentRangeEnd w:id="459"/>
      <w:r w:rsidR="00E309E1">
        <w:rPr>
          <w:rStyle w:val="CommentReference"/>
          <w:rFonts w:asciiTheme="minorHAnsi" w:eastAsiaTheme="minorHAnsi" w:hAnsiTheme="minorHAnsi" w:cstheme="minorBidi"/>
          <w:b w:val="0"/>
          <w:bCs w:val="0"/>
          <w:color w:val="auto"/>
        </w:rPr>
        <w:commentReference w:id="459"/>
      </w:r>
    </w:p>
    <w:p w14:paraId="0C78FF90" w14:textId="77777777" w:rsidR="00453899" w:rsidRPr="00453899" w:rsidRDefault="00453899" w:rsidP="00453899">
      <w:pPr>
        <w:spacing w:after="0"/>
      </w:pPr>
    </w:p>
    <w:p w14:paraId="18F0FA87" w14:textId="39A594AC" w:rsidR="00DA2E02" w:rsidRDefault="00DA2E02" w:rsidP="009A44FD">
      <w:pPr>
        <w:spacing w:after="0"/>
        <w:rPr>
          <w:ins w:id="460" w:author="Ryan Wortmann" w:date="2018-09-26T16:09:00Z"/>
          <w:rStyle w:val="Hyperlink"/>
          <w:sz w:val="24"/>
        </w:rPr>
      </w:pPr>
      <w:r w:rsidRPr="00453899">
        <w:rPr>
          <w:sz w:val="24"/>
        </w:rPr>
        <w:t xml:space="preserve">This tool </w:t>
      </w:r>
      <w:r w:rsidR="0013244C" w:rsidRPr="00453899">
        <w:rPr>
          <w:sz w:val="24"/>
        </w:rPr>
        <w:t xml:space="preserve">was developed by </w:t>
      </w:r>
      <w:proofErr w:type="gramStart"/>
      <w:r w:rsidR="0013244C" w:rsidRPr="00453899">
        <w:rPr>
          <w:sz w:val="24"/>
        </w:rPr>
        <w:t>ESRI</w:t>
      </w:r>
      <w:proofErr w:type="gramEnd"/>
      <w:r w:rsidR="0013244C" w:rsidRPr="00453899">
        <w:rPr>
          <w:sz w:val="24"/>
        </w:rPr>
        <w:t xml:space="preserve"> so it is included in a separate toolbox in the </w:t>
      </w:r>
      <w:r w:rsidR="0013244C" w:rsidRPr="00453899">
        <w:rPr>
          <w:i/>
          <w:sz w:val="24"/>
        </w:rPr>
        <w:t xml:space="preserve">Stream Modeling </w:t>
      </w:r>
      <w:r w:rsidR="0013244C" w:rsidRPr="00453899">
        <w:rPr>
          <w:sz w:val="24"/>
        </w:rPr>
        <w:t xml:space="preserve">folder titled </w:t>
      </w:r>
      <w:r w:rsidR="00453899">
        <w:rPr>
          <w:i/>
          <w:sz w:val="24"/>
        </w:rPr>
        <w:t xml:space="preserve">Sinuosity </w:t>
      </w:r>
      <w:r w:rsidR="00261414" w:rsidRPr="00453899">
        <w:rPr>
          <w:sz w:val="24"/>
        </w:rPr>
        <w:t>(</w:t>
      </w:r>
      <w:r w:rsidR="00261414" w:rsidRPr="00453899">
        <w:rPr>
          <w:i/>
          <w:sz w:val="24"/>
        </w:rPr>
        <w:fldChar w:fldCharType="begin"/>
      </w:r>
      <w:r w:rsidR="00261414" w:rsidRPr="00453899">
        <w:rPr>
          <w:i/>
          <w:sz w:val="24"/>
        </w:rPr>
        <w:instrText xml:space="preserve"> REF _Ref491704154 \h </w:instrText>
      </w:r>
      <w:r w:rsidR="00453899">
        <w:rPr>
          <w:i/>
          <w:sz w:val="24"/>
        </w:rPr>
        <w:instrText xml:space="preserve"> \* MERGEFORMAT </w:instrText>
      </w:r>
      <w:r w:rsidR="00261414" w:rsidRPr="00453899">
        <w:rPr>
          <w:i/>
          <w:sz w:val="24"/>
        </w:rPr>
      </w:r>
      <w:r w:rsidR="00261414" w:rsidRPr="00453899">
        <w:rPr>
          <w:i/>
          <w:sz w:val="24"/>
        </w:rPr>
        <w:fldChar w:fldCharType="separate"/>
      </w:r>
      <w:r w:rsidR="00B823F7" w:rsidRPr="00B823F7">
        <w:rPr>
          <w:sz w:val="24"/>
        </w:rPr>
        <w:t xml:space="preserve">Figure </w:t>
      </w:r>
      <w:r w:rsidR="00261414" w:rsidRPr="00453899">
        <w:rPr>
          <w:sz w:val="24"/>
        </w:rPr>
        <w:fldChar w:fldCharType="end"/>
      </w:r>
      <w:r w:rsidR="004167B8">
        <w:rPr>
          <w:sz w:val="24"/>
        </w:rPr>
        <w:t>74</w:t>
      </w:r>
      <w:r w:rsidR="00261414" w:rsidRPr="00453899">
        <w:rPr>
          <w:sz w:val="24"/>
        </w:rPr>
        <w:t>)</w:t>
      </w:r>
      <w:r w:rsidR="00453899">
        <w:rPr>
          <w:sz w:val="24"/>
        </w:rPr>
        <w:t>.</w:t>
      </w:r>
      <w:r w:rsidR="00261414" w:rsidRPr="00453899">
        <w:rPr>
          <w:sz w:val="24"/>
        </w:rPr>
        <w:t xml:space="preserve">  </w:t>
      </w:r>
      <w:r w:rsidR="006A2B81" w:rsidRPr="00453899">
        <w:rPr>
          <w:sz w:val="24"/>
        </w:rPr>
        <w:t>The</w:t>
      </w:r>
      <w:r w:rsidRPr="00453899">
        <w:rPr>
          <w:sz w:val="24"/>
        </w:rPr>
        <w:t xml:space="preserve"> tool</w:t>
      </w:r>
      <w:r w:rsidR="006A2B81" w:rsidRPr="00453899">
        <w:rPr>
          <w:sz w:val="24"/>
        </w:rPr>
        <w:t xml:space="preserve"> is also</w:t>
      </w:r>
      <w:r w:rsidRPr="00453899">
        <w:rPr>
          <w:sz w:val="24"/>
        </w:rPr>
        <w:t xml:space="preserve"> </w:t>
      </w:r>
      <w:hyperlink r:id="rId111" w:history="1">
        <w:r w:rsidRPr="00453899">
          <w:rPr>
            <w:rStyle w:val="Hyperlink"/>
            <w:sz w:val="24"/>
          </w:rPr>
          <w:t>available for download here.</w:t>
        </w:r>
      </w:hyperlink>
      <w:r w:rsidR="00261414" w:rsidRPr="00453899">
        <w:rPr>
          <w:rStyle w:val="Hyperlink"/>
          <w:sz w:val="24"/>
        </w:rPr>
        <w:t xml:space="preserve"> </w:t>
      </w:r>
    </w:p>
    <w:p w14:paraId="20456095" w14:textId="3DCCB3F8" w:rsidR="004F4AB2" w:rsidRDefault="004F4AB2" w:rsidP="009A44FD">
      <w:pPr>
        <w:spacing w:after="0"/>
        <w:rPr>
          <w:ins w:id="461" w:author="Ryan Wortmann" w:date="2018-09-26T16:09:00Z"/>
          <w:rStyle w:val="Hyperlink"/>
          <w:sz w:val="24"/>
        </w:rPr>
      </w:pPr>
      <w:ins w:id="462" w:author="Ryan Wortmann" w:date="2018-09-26T16:09:00Z">
        <w:r w:rsidRPr="004F4AB2">
          <w:rPr>
            <w:rStyle w:val="Hyperlink"/>
            <w:sz w:val="24"/>
          </w:rPr>
          <w:t>https://www.arcgis.com/home/item.html?id=00e708a448b74810a0e805c4a97f9d46</w:t>
        </w:r>
      </w:ins>
    </w:p>
    <w:p w14:paraId="005435EE" w14:textId="77777777" w:rsidR="004F4AB2" w:rsidRDefault="004F4AB2" w:rsidP="009A44FD">
      <w:pPr>
        <w:spacing w:after="0"/>
        <w:rPr>
          <w:rStyle w:val="Hyperlink"/>
          <w:sz w:val="24"/>
        </w:rPr>
      </w:pPr>
    </w:p>
    <w:p w14:paraId="6FC7BDE5" w14:textId="77777777" w:rsidR="00453899" w:rsidRPr="009A44FD" w:rsidRDefault="00453899" w:rsidP="00453899">
      <w:pPr>
        <w:spacing w:after="0"/>
        <w:rPr>
          <w:rStyle w:val="Hyperlink"/>
        </w:rPr>
      </w:pPr>
    </w:p>
    <w:p w14:paraId="5CCCE483" w14:textId="77777777" w:rsidR="00261414" w:rsidRDefault="00453899" w:rsidP="00453899">
      <w:pPr>
        <w:keepNext/>
        <w:spacing w:after="0"/>
        <w:jc w:val="center"/>
      </w:pPr>
      <w:r>
        <w:rPr>
          <w:noProof/>
        </w:rPr>
        <mc:AlternateContent>
          <mc:Choice Requires="wps">
            <w:drawing>
              <wp:anchor distT="0" distB="0" distL="114300" distR="114300" simplePos="0" relativeHeight="251661312" behindDoc="0" locked="0" layoutInCell="1" allowOverlap="1" wp14:anchorId="22683209" wp14:editId="12544BE1">
                <wp:simplePos x="0" y="0"/>
                <wp:positionH relativeFrom="column">
                  <wp:posOffset>1114425</wp:posOffset>
                </wp:positionH>
                <wp:positionV relativeFrom="paragraph">
                  <wp:posOffset>923925</wp:posOffset>
                </wp:positionV>
                <wp:extent cx="504825" cy="295275"/>
                <wp:effectExtent l="0" t="0" r="28575" b="28575"/>
                <wp:wrapNone/>
                <wp:docPr id="15" name="Arrow: Left 15"/>
                <wp:cNvGraphicFramePr/>
                <a:graphic xmlns:a="http://schemas.openxmlformats.org/drawingml/2006/main">
                  <a:graphicData uri="http://schemas.microsoft.com/office/word/2010/wordprocessingShape">
                    <wps:wsp>
                      <wps:cNvSpPr/>
                      <wps:spPr>
                        <a:xfrm flipH="1">
                          <a:off x="0" y="0"/>
                          <a:ext cx="504825" cy="295275"/>
                        </a:xfrm>
                        <a:prstGeom prst="leftArrow">
                          <a:avLst/>
                        </a:prstGeom>
                        <a:solidFill>
                          <a:schemeClr val="accent1">
                            <a:lumMod val="40000"/>
                            <a:lumOff val="60000"/>
                          </a:schemeClr>
                        </a:solid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9F0018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5" o:spid="_x0000_s1026" type="#_x0000_t66" style="position:absolute;margin-left:87.75pt;margin-top:72.75pt;width:39.75pt;height:23.2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" adj="6317" fillcolor="#b8cce4 [1300]" strokecolor="#243f60 [1604]"/>
            </w:pict>
          </mc:Fallback>
        </mc:AlternateContent>
      </w:r>
      <w:r w:rsidR="00261414">
        <w:rPr>
          <w:noProof/>
        </w:rPr>
        <w:drawing>
          <wp:inline distT="0" distB="0" distL="0" distR="0" wp14:anchorId="46EFB617" wp14:editId="75296D27">
            <wp:extent cx="4305300" cy="132397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b="4795"/>
                    <a:stretch/>
                  </pic:blipFill>
                  <pic:spPr bwMode="auto">
                    <a:xfrm>
                      <a:off x="0" y="0"/>
                      <a:ext cx="4305300" cy="1323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676C34" w14:textId="09EDCB7F" w:rsidR="00261414" w:rsidRPr="00453899" w:rsidRDefault="00261414" w:rsidP="009A44FD">
      <w:pPr>
        <w:pStyle w:val="Caption"/>
        <w:spacing w:after="0"/>
        <w:jc w:val="center"/>
        <w:rPr>
          <w:sz w:val="22"/>
        </w:rPr>
      </w:pPr>
      <w:bookmarkStart w:id="463" w:name="_Ref491704154"/>
      <w:bookmarkStart w:id="464" w:name="_Toc505343706"/>
      <w:r w:rsidRPr="00453899">
        <w:rPr>
          <w:sz w:val="22"/>
        </w:rPr>
        <w:t xml:space="preserve">Figure </w:t>
      </w:r>
      <w:bookmarkEnd w:id="463"/>
      <w:r w:rsidR="00C53DF3">
        <w:rPr>
          <w:sz w:val="22"/>
        </w:rPr>
        <w:t>74</w:t>
      </w:r>
      <w:r w:rsidRPr="00453899">
        <w:rPr>
          <w:sz w:val="22"/>
        </w:rPr>
        <w:t xml:space="preserve">. </w:t>
      </w:r>
      <w:r w:rsidR="00453899">
        <w:rPr>
          <w:sz w:val="22"/>
        </w:rPr>
        <w:t xml:space="preserve"> </w:t>
      </w:r>
      <w:r w:rsidRPr="00453899">
        <w:rPr>
          <w:b w:val="0"/>
          <w:sz w:val="22"/>
        </w:rPr>
        <w:t>Sinuosity Toolbox</w:t>
      </w:r>
      <w:bookmarkEnd w:id="464"/>
      <w:r w:rsidR="009A44FD">
        <w:rPr>
          <w:b w:val="0"/>
          <w:sz w:val="22"/>
        </w:rPr>
        <w:br/>
      </w:r>
    </w:p>
    <w:p w14:paraId="1246F642" w14:textId="77777777" w:rsidR="00DA2E02" w:rsidRPr="00453899" w:rsidRDefault="00453899" w:rsidP="008756EE">
      <w:pPr>
        <w:ind w:right="-90"/>
        <w:rPr>
          <w:sz w:val="24"/>
        </w:rPr>
      </w:pPr>
      <w:r>
        <w:rPr>
          <w:sz w:val="24"/>
        </w:rPr>
        <w:t xml:space="preserve">Sinuosity </w:t>
      </w:r>
      <w:r w:rsidR="00DA2E02" w:rsidRPr="00453899">
        <w:rPr>
          <w:sz w:val="24"/>
        </w:rPr>
        <w:t>measure</w:t>
      </w:r>
      <w:r>
        <w:rPr>
          <w:sz w:val="24"/>
        </w:rPr>
        <w:t>s t</w:t>
      </w:r>
      <w:r w:rsidR="00DA2E02" w:rsidRPr="00453899">
        <w:rPr>
          <w:sz w:val="24"/>
        </w:rPr>
        <w:t>he deviation of a line from the shortest path.</w:t>
      </w:r>
      <w:r>
        <w:rPr>
          <w:sz w:val="24"/>
        </w:rPr>
        <w:t xml:space="preserve"> </w:t>
      </w:r>
      <w:r w:rsidR="00DA2E02" w:rsidRPr="00453899">
        <w:rPr>
          <w:sz w:val="24"/>
        </w:rPr>
        <w:t xml:space="preserve"> It is calculated by dividing the total length by the shortest possible path. </w:t>
      </w:r>
      <w:r>
        <w:rPr>
          <w:sz w:val="24"/>
        </w:rPr>
        <w:t xml:space="preserve"> </w:t>
      </w:r>
      <w:r w:rsidR="00DA2E02" w:rsidRPr="00453899">
        <w:rPr>
          <w:sz w:val="24"/>
        </w:rPr>
        <w:t xml:space="preserve">A perfect straight stream will have a sinuosity of 1. </w:t>
      </w:r>
      <w:r>
        <w:rPr>
          <w:sz w:val="24"/>
        </w:rPr>
        <w:t xml:space="preserve"> </w:t>
      </w:r>
      <w:r w:rsidR="00DA2E02" w:rsidRPr="00453899">
        <w:rPr>
          <w:sz w:val="24"/>
        </w:rPr>
        <w:t xml:space="preserve">A particularly curvy segment will have a sinuosity closer to 0. </w:t>
      </w:r>
    </w:p>
    <w:p w14:paraId="4762069C" w14:textId="77777777" w:rsidR="00AF49F6" w:rsidRDefault="002B5264" w:rsidP="001F0D0C">
      <w:pPr>
        <w:rPr>
          <w:sz w:val="24"/>
        </w:rPr>
      </w:pPr>
      <w:r>
        <w:rPr>
          <w:b/>
          <w:sz w:val="24"/>
        </w:rPr>
        <w:t>For the input feature class, s</w:t>
      </w:r>
      <w:r w:rsidR="00742869" w:rsidRPr="00AF49F6">
        <w:rPr>
          <w:b/>
          <w:sz w:val="24"/>
        </w:rPr>
        <w:t xml:space="preserve">elect the stream lines outputted by the </w:t>
      </w:r>
      <w:r>
        <w:rPr>
          <w:b/>
          <w:i/>
          <w:sz w:val="24"/>
        </w:rPr>
        <w:t>Make Stream Lines</w:t>
      </w:r>
      <w:r w:rsidR="00742869" w:rsidRPr="00AF49F6">
        <w:rPr>
          <w:b/>
          <w:sz w:val="24"/>
        </w:rPr>
        <w:t xml:space="preserve"> tool (“(</w:t>
      </w:r>
      <w:r w:rsidR="00453899" w:rsidRPr="00AF49F6">
        <w:rPr>
          <w:b/>
          <w:sz w:val="24"/>
        </w:rPr>
        <w:t>Naming)_(</w:t>
      </w:r>
      <w:proofErr w:type="spellStart"/>
      <w:r w:rsidR="00453899" w:rsidRPr="00AF49F6">
        <w:rPr>
          <w:b/>
          <w:sz w:val="24"/>
        </w:rPr>
        <w:t>flow_</w:t>
      </w:r>
      <w:proofErr w:type="gramStart"/>
      <w:r w:rsidR="00453899" w:rsidRPr="00AF49F6">
        <w:rPr>
          <w:b/>
          <w:sz w:val="24"/>
        </w:rPr>
        <w:t>x</w:t>
      </w:r>
      <w:proofErr w:type="spellEnd"/>
      <w:r w:rsidR="00453899" w:rsidRPr="00AF49F6">
        <w:rPr>
          <w:b/>
          <w:sz w:val="24"/>
        </w:rPr>
        <w:t>)_</w:t>
      </w:r>
      <w:proofErr w:type="spellStart"/>
      <w:proofErr w:type="gramEnd"/>
      <w:r w:rsidR="00453899" w:rsidRPr="00AF49F6">
        <w:rPr>
          <w:b/>
          <w:sz w:val="24"/>
        </w:rPr>
        <w:t>stream_lines</w:t>
      </w:r>
      <w:proofErr w:type="spellEnd"/>
      <w:r w:rsidR="00453899" w:rsidRPr="00AF49F6">
        <w:rPr>
          <w:b/>
          <w:sz w:val="24"/>
        </w:rPr>
        <w:t>”)</w:t>
      </w:r>
      <w:r w:rsidR="006A2B81" w:rsidRPr="00AF49F6">
        <w:rPr>
          <w:b/>
          <w:sz w:val="24"/>
        </w:rPr>
        <w:t>.</w:t>
      </w:r>
      <w:r w:rsidR="006A2B81" w:rsidRPr="00453899">
        <w:rPr>
          <w:sz w:val="24"/>
        </w:rPr>
        <w:t xml:space="preserve"> </w:t>
      </w:r>
    </w:p>
    <w:p w14:paraId="16A47733" w14:textId="7B177300" w:rsidR="00044CFC" w:rsidRDefault="006A2B81" w:rsidP="009A44FD">
      <w:pPr>
        <w:spacing w:after="0"/>
        <w:rPr>
          <w:sz w:val="24"/>
        </w:rPr>
      </w:pPr>
      <w:r w:rsidRPr="00453899">
        <w:rPr>
          <w:sz w:val="24"/>
        </w:rPr>
        <w:t>Sinuosity will be calculated for each stream segment and outputted to the attribute table</w:t>
      </w:r>
      <w:r w:rsidR="00453899">
        <w:rPr>
          <w:sz w:val="24"/>
        </w:rPr>
        <w:t xml:space="preserve"> under a field named “Sinuosity”</w:t>
      </w:r>
      <w:r w:rsidRPr="00453899">
        <w:rPr>
          <w:sz w:val="24"/>
        </w:rPr>
        <w:t xml:space="preserve"> </w:t>
      </w:r>
      <w:r w:rsidR="00EE07AE" w:rsidRPr="00453899">
        <w:rPr>
          <w:sz w:val="24"/>
        </w:rPr>
        <w:t>(</w:t>
      </w:r>
      <w:r w:rsidR="00EE07AE" w:rsidRPr="00453899">
        <w:rPr>
          <w:sz w:val="24"/>
        </w:rPr>
        <w:fldChar w:fldCharType="begin"/>
      </w:r>
      <w:r w:rsidR="00EE07AE" w:rsidRPr="00453899">
        <w:rPr>
          <w:sz w:val="24"/>
        </w:rPr>
        <w:instrText xml:space="preserve"> REF _Ref491704233 \h </w:instrText>
      </w:r>
      <w:r w:rsidR="00453899">
        <w:rPr>
          <w:sz w:val="24"/>
        </w:rPr>
        <w:instrText xml:space="preserve"> \* MERGEFORMAT </w:instrText>
      </w:r>
      <w:r w:rsidR="00EE07AE" w:rsidRPr="00453899">
        <w:rPr>
          <w:sz w:val="24"/>
        </w:rPr>
      </w:r>
      <w:r w:rsidR="00EE07AE" w:rsidRPr="00453899">
        <w:rPr>
          <w:sz w:val="24"/>
        </w:rPr>
        <w:fldChar w:fldCharType="separate"/>
      </w:r>
      <w:r w:rsidR="00B823F7" w:rsidRPr="00B823F7">
        <w:rPr>
          <w:sz w:val="24"/>
        </w:rPr>
        <w:t xml:space="preserve">Figure </w:t>
      </w:r>
      <w:r w:rsidR="00EE07AE" w:rsidRPr="00453899">
        <w:rPr>
          <w:sz w:val="24"/>
        </w:rPr>
        <w:fldChar w:fldCharType="end"/>
      </w:r>
      <w:r w:rsidR="004167B8">
        <w:rPr>
          <w:sz w:val="24"/>
        </w:rPr>
        <w:t>75</w:t>
      </w:r>
      <w:r w:rsidR="00EE07AE" w:rsidRPr="00453899">
        <w:rPr>
          <w:sz w:val="24"/>
        </w:rPr>
        <w:t>)</w:t>
      </w:r>
      <w:r w:rsidR="00453899">
        <w:rPr>
          <w:sz w:val="24"/>
        </w:rPr>
        <w:t>.</w:t>
      </w:r>
      <w:r w:rsidR="009A44FD">
        <w:rPr>
          <w:sz w:val="24"/>
        </w:rPr>
        <w:br/>
      </w:r>
    </w:p>
    <w:p w14:paraId="74B9654C" w14:textId="6E1D5F3A" w:rsidR="00EE07AE" w:rsidRDefault="009A44FD" w:rsidP="009A44FD">
      <w:pPr>
        <w:keepNext/>
        <w:spacing w:after="0"/>
        <w:ind w:left="-540" w:firstLine="540"/>
        <w:jc w:val="center"/>
      </w:pPr>
      <w:r>
        <w:rPr>
          <w:noProof/>
          <w:sz w:val="24"/>
          <w:szCs w:val="24"/>
        </w:rPr>
        <w:lastRenderedPageBreak/>
        <w:drawing>
          <wp:inline distT="0" distB="0" distL="0" distR="0" wp14:anchorId="0BCC97CD" wp14:editId="75F32AD1">
            <wp:extent cx="3217542" cy="3200400"/>
            <wp:effectExtent l="19050" t="19050" r="2159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50114" r="21635"/>
                    <a:stretch/>
                  </pic:blipFill>
                  <pic:spPr bwMode="auto">
                    <a:xfrm>
                      <a:off x="0" y="0"/>
                      <a:ext cx="3217542" cy="32004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7005E8" w14:textId="6FE80C48" w:rsidR="00EE07AE" w:rsidRPr="00AF49F6" w:rsidRDefault="00EE07AE" w:rsidP="009A44FD">
      <w:pPr>
        <w:pStyle w:val="Caption"/>
        <w:jc w:val="center"/>
        <w:rPr>
          <w:sz w:val="32"/>
          <w:szCs w:val="24"/>
        </w:rPr>
      </w:pPr>
      <w:bookmarkStart w:id="465" w:name="_Ref491704233"/>
      <w:bookmarkStart w:id="466" w:name="_Toc505343707"/>
      <w:r w:rsidRPr="00AF49F6">
        <w:rPr>
          <w:sz w:val="22"/>
        </w:rPr>
        <w:t xml:space="preserve">Figure </w:t>
      </w:r>
      <w:bookmarkEnd w:id="465"/>
      <w:r w:rsidR="00C53DF3">
        <w:rPr>
          <w:sz w:val="22"/>
        </w:rPr>
        <w:t>75</w:t>
      </w:r>
      <w:r w:rsidRPr="00AF49F6">
        <w:rPr>
          <w:sz w:val="22"/>
        </w:rPr>
        <w:t xml:space="preserve">. </w:t>
      </w:r>
      <w:r w:rsidRPr="00AF49F6">
        <w:rPr>
          <w:b w:val="0"/>
          <w:sz w:val="22"/>
        </w:rPr>
        <w:t>Attribute table showing Sinuosity field</w:t>
      </w:r>
      <w:bookmarkEnd w:id="466"/>
    </w:p>
    <w:sectPr w:rsidR="00EE07AE" w:rsidRPr="00AF49F6" w:rsidSect="005572C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9" w:author="Jonathan Brooks" w:date="2018-09-18T08:07:00Z" w:initials="JB">
    <w:p w14:paraId="750A4FE8" w14:textId="216BE057" w:rsidR="00D72DAE" w:rsidRDefault="00D72DAE">
      <w:pPr>
        <w:pStyle w:val="CommentText"/>
      </w:pPr>
      <w:r>
        <w:rPr>
          <w:rStyle w:val="CommentReference"/>
        </w:rPr>
        <w:annotationRef/>
      </w:r>
      <w:r>
        <w:t>I believe CIT has pushed a newer version.</w:t>
      </w:r>
    </w:p>
  </w:comment>
  <w:comment w:id="51" w:author="Jonathan Brooks" w:date="2018-09-18T08:22:00Z" w:initials="JB">
    <w:p w14:paraId="5581BDBA" w14:textId="73B97EC1" w:rsidR="00D72DAE" w:rsidRDefault="00D72DAE">
      <w:pPr>
        <w:pStyle w:val="CommentText"/>
      </w:pPr>
      <w:r>
        <w:rPr>
          <w:rStyle w:val="CommentReference"/>
        </w:rPr>
        <w:annotationRef/>
      </w:r>
      <w:r>
        <w:t xml:space="preserve">I would avoid using links to additional instructions. If we share these tools with someone outside MDC, they will not be able to link to </w:t>
      </w:r>
      <w:proofErr w:type="spellStart"/>
      <w:r>
        <w:t>Sharepoint</w:t>
      </w:r>
      <w:proofErr w:type="spellEnd"/>
      <w:r>
        <w:t>.</w:t>
      </w:r>
    </w:p>
  </w:comment>
  <w:comment w:id="76" w:author="Matt Matheney" w:date="2018-09-21T10:39:00Z" w:initials="MM">
    <w:p w14:paraId="561AD538" w14:textId="13C32E13" w:rsidR="00D72DAE" w:rsidRDefault="00D72DAE">
      <w:pPr>
        <w:pStyle w:val="CommentText"/>
      </w:pPr>
      <w:r>
        <w:rPr>
          <w:rStyle w:val="CommentReference"/>
        </w:rPr>
        <w:annotationRef/>
      </w:r>
      <w:r>
        <w:t>You may want to indicate that the only way to get vegetation information is to have both DEM and DSM available, or start from LAS data.</w:t>
      </w:r>
    </w:p>
  </w:comment>
  <w:comment w:id="89" w:author="Jonathan Brooks" w:date="2018-09-18T08:35:00Z" w:initials="JB">
    <w:p w14:paraId="23345EC7" w14:textId="7C1068E2" w:rsidR="00D72DAE" w:rsidRDefault="00D72DAE">
      <w:pPr>
        <w:pStyle w:val="CommentText"/>
      </w:pPr>
      <w:r>
        <w:rPr>
          <w:rStyle w:val="CommentReference"/>
        </w:rPr>
        <w:annotationRef/>
      </w:r>
      <w:r>
        <w:t xml:space="preserve">The linked document does not explain how to add the LAS dataset to the workspace. As mentioned above, consider writing out the directions instead of linking to them. </w:t>
      </w:r>
    </w:p>
  </w:comment>
  <w:comment w:id="106" w:author="Jonathan Brooks" w:date="2018-09-18T08:47:00Z" w:initials="JB">
    <w:p w14:paraId="1E13A02F" w14:textId="279D8A19" w:rsidR="00D72DAE" w:rsidRDefault="00D72DAE">
      <w:pPr>
        <w:pStyle w:val="CommentText"/>
      </w:pPr>
      <w:r>
        <w:rPr>
          <w:rStyle w:val="CommentReference"/>
        </w:rPr>
        <w:annotationRef/>
      </w:r>
      <w:r>
        <w:t xml:space="preserve">It may be worth mentioning that the Spatial Analyst Extension must be active to use this tool. </w:t>
      </w:r>
    </w:p>
  </w:comment>
  <w:comment w:id="121" w:author="Jonathan Brooks" w:date="2018-09-18T08:53:00Z" w:initials="JB">
    <w:p w14:paraId="507BBD44" w14:textId="3DE2438A" w:rsidR="00D72DAE" w:rsidRDefault="00D72DAE">
      <w:pPr>
        <w:pStyle w:val="CommentText"/>
      </w:pPr>
      <w:r>
        <w:rPr>
          <w:rStyle w:val="CommentReference"/>
        </w:rPr>
        <w:annotationRef/>
      </w:r>
      <w:r>
        <w:t>Screenshot does not match tool in toolbox.</w:t>
      </w:r>
    </w:p>
  </w:comment>
  <w:comment w:id="131" w:author="Matt Matheney" w:date="2018-09-21T10:44:00Z" w:initials="MM">
    <w:p w14:paraId="760626F9" w14:textId="002F8D9A" w:rsidR="00D72DAE" w:rsidRDefault="00D72DAE">
      <w:pPr>
        <w:pStyle w:val="CommentText"/>
      </w:pPr>
      <w:r>
        <w:rPr>
          <w:rStyle w:val="CommentReference"/>
        </w:rPr>
        <w:annotationRef/>
      </w:r>
      <w:r>
        <w:t>Why did you decide to use degree instead of percent?  Most slope information we have (ESD, Soils, etc.) is in percent.</w:t>
      </w:r>
    </w:p>
  </w:comment>
  <w:comment w:id="132" w:author="Ryan Wortmann" w:date="2018-09-24T14:08:00Z" w:initials="RW">
    <w:p w14:paraId="211353D3" w14:textId="46414BCA" w:rsidR="00616C66" w:rsidRDefault="00616C66">
      <w:pPr>
        <w:pStyle w:val="CommentText"/>
      </w:pPr>
      <w:r>
        <w:rPr>
          <w:rStyle w:val="CommentReference"/>
        </w:rPr>
        <w:annotationRef/>
      </w:r>
      <w:r>
        <w:t xml:space="preserve"> We didn’t know which one to use so we just went with degree. The </w:t>
      </w:r>
      <w:proofErr w:type="spellStart"/>
      <w:r>
        <w:t>Bankfull</w:t>
      </w:r>
      <w:proofErr w:type="spellEnd"/>
      <w:r>
        <w:t xml:space="preserve"> tool is dependent on it being in degrees now though. </w:t>
      </w:r>
    </w:p>
  </w:comment>
  <w:comment w:id="140" w:author="Jonathan Brooks" w:date="2018-09-18T08:56:00Z" w:initials="JB">
    <w:p w14:paraId="49A0E046" w14:textId="53AECA94" w:rsidR="00D72DAE" w:rsidRDefault="00D72DAE">
      <w:pPr>
        <w:pStyle w:val="CommentText"/>
      </w:pPr>
      <w:r>
        <w:rPr>
          <w:rStyle w:val="CommentReference"/>
        </w:rPr>
        <w:annotationRef/>
      </w:r>
      <w:r>
        <w:t>Screenshot does not match tool in toolbox</w:t>
      </w:r>
    </w:p>
  </w:comment>
  <w:comment w:id="154" w:author="Matt Matheney" w:date="2018-09-21T11:34:00Z" w:initials="MM">
    <w:p w14:paraId="3CF9E1CE" w14:textId="6FBCC4E3" w:rsidR="00D72DAE" w:rsidRDefault="00D72DAE">
      <w:pPr>
        <w:pStyle w:val="CommentText"/>
      </w:pPr>
      <w:r>
        <w:rPr>
          <w:rStyle w:val="CommentReference"/>
        </w:rPr>
        <w:annotationRef/>
      </w:r>
      <w:r>
        <w:t xml:space="preserve">I made these edits to Jonathan’s addition.  It would be best if edits are made once, to the final output, after completing all the channel polygon tools.  Then we </w:t>
      </w:r>
      <w:proofErr w:type="gramStart"/>
      <w:r>
        <w:t>have to</w:t>
      </w:r>
      <w:proofErr w:type="gramEnd"/>
      <w:r>
        <w:t xml:space="preserve"> ensure the sequential </w:t>
      </w:r>
      <w:proofErr w:type="spellStart"/>
      <w:r>
        <w:t>ObjectID</w:t>
      </w:r>
      <w:proofErr w:type="spellEnd"/>
      <w:r>
        <w:t xml:space="preserve"> field as well.</w:t>
      </w:r>
    </w:p>
  </w:comment>
  <w:comment w:id="177" w:author="Jonathan Brooks" w:date="2018-09-18T09:52:00Z" w:initials="JB">
    <w:p w14:paraId="76AFE75A" w14:textId="79172603" w:rsidR="00D72DAE" w:rsidRDefault="00D72DAE">
      <w:pPr>
        <w:pStyle w:val="CommentText"/>
      </w:pPr>
      <w:r>
        <w:rPr>
          <w:rStyle w:val="CommentReference"/>
        </w:rPr>
        <w:annotationRef/>
      </w:r>
      <w:r>
        <w:t>Looks like the raster specified for the output accumulation raster already existed. Consider replacing this figure with one that has no error warning.</w:t>
      </w:r>
    </w:p>
  </w:comment>
  <w:comment w:id="178" w:author="Ryan Wortmann" w:date="2018-09-24T14:19:00Z" w:initials="RW">
    <w:p w14:paraId="795FC8B4" w14:textId="3BB095F5" w:rsidR="0052569D" w:rsidRDefault="0052569D">
      <w:pPr>
        <w:pStyle w:val="CommentText"/>
      </w:pPr>
      <w:r>
        <w:rPr>
          <w:rStyle w:val="CommentReference"/>
        </w:rPr>
        <w:annotationRef/>
      </w:r>
    </w:p>
  </w:comment>
  <w:comment w:id="185" w:author="Jonathan Brooks" w:date="2018-09-18T15:43:00Z" w:initials="JB">
    <w:p w14:paraId="40769233" w14:textId="2B989D4C" w:rsidR="00D72DAE" w:rsidRDefault="00D72DAE">
      <w:pPr>
        <w:pStyle w:val="CommentText"/>
      </w:pPr>
      <w:r>
        <w:rPr>
          <w:rStyle w:val="CommentReference"/>
        </w:rPr>
        <w:annotationRef/>
      </w:r>
      <w:r>
        <w:t>Figure does not match tool. Missing flow accumulation.</w:t>
      </w:r>
    </w:p>
  </w:comment>
  <w:comment w:id="201" w:author="Jonathan Brooks" w:date="2018-09-18T10:07:00Z" w:initials="JB">
    <w:p w14:paraId="19EB3932" w14:textId="4D18D004" w:rsidR="00D72DAE" w:rsidRDefault="00D72DAE">
      <w:pPr>
        <w:pStyle w:val="CommentText"/>
      </w:pPr>
      <w:r>
        <w:rPr>
          <w:rStyle w:val="CommentReference"/>
        </w:rPr>
        <w:annotationRef/>
      </w:r>
      <w:r>
        <w:t>Remove linked instructions</w:t>
      </w:r>
    </w:p>
  </w:comment>
  <w:comment w:id="204" w:author="Jonathan Brooks" w:date="2018-09-18T10:10:00Z" w:initials="JB">
    <w:p w14:paraId="0EB6FFAF" w14:textId="1DB59B21" w:rsidR="00D72DAE" w:rsidRDefault="00D72DAE">
      <w:pPr>
        <w:pStyle w:val="CommentText"/>
      </w:pPr>
      <w:r>
        <w:rPr>
          <w:rStyle w:val="CommentReference"/>
        </w:rPr>
        <w:annotationRef/>
      </w:r>
      <w:r>
        <w:t xml:space="preserve">Briefly </w:t>
      </w:r>
      <w:proofErr w:type="spellStart"/>
      <w:r>
        <w:t>xplain</w:t>
      </w:r>
      <w:proofErr w:type="spellEnd"/>
      <w:r>
        <w:t xml:space="preserve"> in manual instead of providing link.</w:t>
      </w:r>
    </w:p>
  </w:comment>
  <w:comment w:id="207" w:author="Jonathan Brooks" w:date="2018-09-18T10:18:00Z" w:initials="JB">
    <w:p w14:paraId="32C6A7A0" w14:textId="57AD9A12" w:rsidR="00D72DAE" w:rsidRDefault="00D72DAE">
      <w:pPr>
        <w:pStyle w:val="CommentText"/>
      </w:pPr>
      <w:r>
        <w:rPr>
          <w:rStyle w:val="CommentReference"/>
        </w:rPr>
        <w:annotationRef/>
      </w:r>
      <w:r>
        <w:t>You may consider collapsing this section into the “How to Properly Edit Streamlines” section as it provides the justification for manually editing the streamlines.</w:t>
      </w:r>
    </w:p>
  </w:comment>
  <w:comment w:id="217" w:author="Jonathan Brooks" w:date="2018-09-18T10:21:00Z" w:initials="JB">
    <w:p w14:paraId="39FC8EDD" w14:textId="1081E5E3" w:rsidR="00D72DAE" w:rsidRDefault="00D72DAE">
      <w:pPr>
        <w:pStyle w:val="CommentText"/>
      </w:pPr>
      <w:r>
        <w:rPr>
          <w:rStyle w:val="CommentReference"/>
        </w:rPr>
        <w:annotationRef/>
      </w:r>
      <w:r>
        <w:t>Add brief explanation instead of providing link.</w:t>
      </w:r>
    </w:p>
  </w:comment>
  <w:comment w:id="227" w:author="Jonathan Brooks" w:date="2018-09-18T11:52:00Z" w:initials="JB">
    <w:p w14:paraId="12460DC8" w14:textId="78B7AE7E" w:rsidR="00D72DAE" w:rsidRDefault="00D72DAE">
      <w:pPr>
        <w:pStyle w:val="CommentText"/>
      </w:pPr>
      <w:r>
        <w:rPr>
          <w:rStyle w:val="CommentReference"/>
        </w:rPr>
        <w:annotationRef/>
      </w:r>
      <w:r>
        <w:t xml:space="preserve">We should include as a step exporting the data to a new feature class. This should be done to ensure the </w:t>
      </w:r>
      <w:proofErr w:type="spellStart"/>
      <w:r>
        <w:t>ObjectID</w:t>
      </w:r>
      <w:proofErr w:type="spellEnd"/>
      <w:r>
        <w:t xml:space="preserve"> is sequential and prevent errors from other tools. </w:t>
      </w:r>
    </w:p>
  </w:comment>
  <w:comment w:id="228" w:author="Ryan Wortmann" w:date="2018-09-26T15:38:00Z" w:initials="RW">
    <w:p w14:paraId="278624CD" w14:textId="37F3755A" w:rsidR="003C60DF" w:rsidRDefault="003C60DF">
      <w:pPr>
        <w:pStyle w:val="CommentText"/>
      </w:pPr>
      <w:r>
        <w:rPr>
          <w:rStyle w:val="CommentReference"/>
        </w:rPr>
        <w:annotationRef/>
      </w:r>
      <w:r>
        <w:t xml:space="preserve">I have now hard coded this step into the </w:t>
      </w:r>
      <w:proofErr w:type="gramStart"/>
      <w:r>
        <w:t>tools</w:t>
      </w:r>
      <w:proofErr w:type="gramEnd"/>
      <w:r>
        <w:t xml:space="preserve"> so the user no longer has to worry about this. </w:t>
      </w:r>
    </w:p>
  </w:comment>
  <w:comment w:id="229" w:author="Ryan Wortmann" w:date="2018-09-26T15:39:00Z" w:initials="RW">
    <w:p w14:paraId="11E9C21C" w14:textId="4FC8596E" w:rsidR="003C60DF" w:rsidRDefault="003C60DF">
      <w:pPr>
        <w:pStyle w:val="CommentText"/>
      </w:pPr>
      <w:r>
        <w:rPr>
          <w:rStyle w:val="CommentReference"/>
        </w:rPr>
        <w:annotationRef/>
      </w:r>
    </w:p>
  </w:comment>
  <w:comment w:id="244" w:author="Jonathan Brooks" w:date="2018-09-18T10:34:00Z" w:initials="JB">
    <w:p w14:paraId="04477359" w14:textId="6C8DDB01" w:rsidR="00D72DAE" w:rsidRDefault="00D72DAE">
      <w:pPr>
        <w:pStyle w:val="CommentText"/>
      </w:pPr>
      <w:r>
        <w:rPr>
          <w:rStyle w:val="CommentReference"/>
        </w:rPr>
        <w:annotationRef/>
      </w:r>
      <w:r>
        <w:t xml:space="preserve">It may not be necessary to add the merge command to the toolbar. I simply selected to two segments to be merged, clicked on the Editor drop down menu, selected merge, chose the segment whose attributes I wanted to keep, and clicked OK. </w:t>
      </w:r>
    </w:p>
  </w:comment>
  <w:comment w:id="339" w:author="Jonathan Brooks" w:date="2018-09-18T10:56:00Z" w:initials="JB">
    <w:p w14:paraId="7F1020F8" w14:textId="36B877E5" w:rsidR="00D72DAE" w:rsidRDefault="00D72DAE">
      <w:pPr>
        <w:pStyle w:val="CommentText"/>
      </w:pPr>
      <w:r>
        <w:rPr>
          <w:rStyle w:val="CommentReference"/>
        </w:rPr>
        <w:annotationRef/>
      </w:r>
      <w:r>
        <w:t>Figure does not match the tool. Missing the DEM input box.</w:t>
      </w:r>
    </w:p>
  </w:comment>
  <w:comment w:id="341" w:author="Jonathan Brooks" w:date="2018-09-18T10:58:00Z" w:initials="JB">
    <w:p w14:paraId="5DDC6FB2" w14:textId="2C05C4FA" w:rsidR="00D72DAE" w:rsidRDefault="00D72DAE">
      <w:pPr>
        <w:pStyle w:val="CommentText"/>
      </w:pPr>
      <w:r>
        <w:rPr>
          <w:rStyle w:val="CommentReference"/>
        </w:rPr>
        <w:annotationRef/>
      </w:r>
      <w:r>
        <w:t>Not correct. The output feature class is actually (Naming)</w:t>
      </w:r>
      <w:proofErr w:type="spellStart"/>
      <w:r>
        <w:t>Active_Channel_polys_draft</w:t>
      </w:r>
      <w:proofErr w:type="spellEnd"/>
    </w:p>
  </w:comment>
  <w:comment w:id="360" w:author="Jonathan Brooks" w:date="2018-09-18T11:54:00Z" w:initials="JB">
    <w:p w14:paraId="39AE07B8" w14:textId="36869C76" w:rsidR="00D72DAE" w:rsidRDefault="00D72DAE">
      <w:pPr>
        <w:pStyle w:val="CommentText"/>
      </w:pPr>
      <w:r>
        <w:rPr>
          <w:rStyle w:val="CommentReference"/>
        </w:rPr>
        <w:annotationRef/>
      </w:r>
      <w:r>
        <w:t xml:space="preserve">We have mentioned nothing about editing the </w:t>
      </w:r>
      <w:proofErr w:type="spellStart"/>
      <w:r>
        <w:t>backfull</w:t>
      </w:r>
      <w:proofErr w:type="spellEnd"/>
      <w:r>
        <w:t xml:space="preserve"> polygons. We should include something about this and make certain to mention that the data should be exported as a new feature class. This should be done to ensure the </w:t>
      </w:r>
      <w:proofErr w:type="spellStart"/>
      <w:r>
        <w:t>ObjectID</w:t>
      </w:r>
      <w:proofErr w:type="spellEnd"/>
      <w:r>
        <w:t xml:space="preserve"> is sequential and to prevent errors from other tools. </w:t>
      </w:r>
    </w:p>
  </w:comment>
  <w:comment w:id="361" w:author="Ryan Wortmann" w:date="2018-09-26T15:46:00Z" w:initials="RW">
    <w:p w14:paraId="4EF80149" w14:textId="7254B138" w:rsidR="003C60DF" w:rsidRDefault="003C60DF">
      <w:pPr>
        <w:pStyle w:val="CommentText"/>
      </w:pPr>
      <w:r>
        <w:rPr>
          <w:rStyle w:val="CommentReference"/>
        </w:rPr>
        <w:annotationRef/>
      </w:r>
      <w:r>
        <w:t>Getting sequential OBJECTIDs are now hard coded into the tool. As far as editi</w:t>
      </w:r>
      <w:r w:rsidR="0057399F">
        <w:t xml:space="preserve">ng </w:t>
      </w:r>
      <w:proofErr w:type="spellStart"/>
      <w:r w:rsidR="0057399F">
        <w:t>Bankfull</w:t>
      </w:r>
      <w:proofErr w:type="spellEnd"/>
      <w:r w:rsidR="0057399F">
        <w:t xml:space="preserve"> Polygons go, I’m not sure what you guys have done to edit them.</w:t>
      </w:r>
    </w:p>
  </w:comment>
  <w:comment w:id="363" w:author="Jonathan Brooks" w:date="2018-09-18T11:24:00Z" w:initials="JB">
    <w:p w14:paraId="1BD06707" w14:textId="4BA18958" w:rsidR="00D72DAE" w:rsidRDefault="00D72DAE">
      <w:pPr>
        <w:pStyle w:val="CommentText"/>
      </w:pPr>
      <w:r>
        <w:rPr>
          <w:rStyle w:val="CommentReference"/>
        </w:rPr>
        <w:annotationRef/>
      </w:r>
      <w:r>
        <w:t>Figure does not match the tool.</w:t>
      </w:r>
    </w:p>
  </w:comment>
  <w:comment w:id="367" w:author="Jonathan Brooks" w:date="2018-09-18T11:25:00Z" w:initials="JB">
    <w:p w14:paraId="0F1EBF60" w14:textId="00249130" w:rsidR="00D72DAE" w:rsidRDefault="00D72DAE">
      <w:pPr>
        <w:pStyle w:val="CommentText"/>
      </w:pPr>
      <w:r>
        <w:rPr>
          <w:rStyle w:val="CommentReference"/>
        </w:rPr>
        <w:annotationRef/>
      </w:r>
      <w:r>
        <w:t>Not the correct naming scheme</w:t>
      </w:r>
    </w:p>
  </w:comment>
  <w:comment w:id="370" w:author="Jonathan Brooks" w:date="2018-09-19T12:55:00Z" w:initials="JB">
    <w:p w14:paraId="6370C141" w14:textId="1AB7262A" w:rsidR="00D72DAE" w:rsidRDefault="00D72DAE">
      <w:pPr>
        <w:pStyle w:val="CommentText"/>
      </w:pPr>
      <w:r>
        <w:rPr>
          <w:rStyle w:val="CommentReference"/>
        </w:rPr>
        <w:annotationRef/>
      </w:r>
      <w:r>
        <w:t>Name does not match tool output</w:t>
      </w:r>
    </w:p>
  </w:comment>
  <w:comment w:id="371" w:author="Ryan Wortmann" w:date="2018-09-28T16:39:00Z" w:initials="RW">
    <w:p w14:paraId="21E25611" w14:textId="396183EA" w:rsidR="005A72B7" w:rsidRDefault="005A72B7">
      <w:pPr>
        <w:pStyle w:val="CommentText"/>
      </w:pPr>
      <w:r>
        <w:rPr>
          <w:rStyle w:val="CommentReference"/>
        </w:rPr>
        <w:annotationRef/>
      </w:r>
      <w:bookmarkStart w:id="372" w:name="_Hlk525916162"/>
      <w:r>
        <w:t xml:space="preserve">You may be running an old script then. All the outputs I have match this name. </w:t>
      </w:r>
      <w:bookmarkEnd w:id="372"/>
    </w:p>
  </w:comment>
  <w:comment w:id="373" w:author="Jonathan Brooks" w:date="2018-09-19T12:56:00Z" w:initials="JB">
    <w:p w14:paraId="7F3FCA2F" w14:textId="583A485E" w:rsidR="00D72DAE" w:rsidRDefault="00D72DAE">
      <w:pPr>
        <w:pStyle w:val="CommentText"/>
      </w:pPr>
      <w:r>
        <w:rPr>
          <w:rStyle w:val="CommentReference"/>
        </w:rPr>
        <w:annotationRef/>
      </w:r>
      <w:r>
        <w:t>Name does not match tool output</w:t>
      </w:r>
    </w:p>
  </w:comment>
  <w:comment w:id="374" w:author="Ryan Wortmann" w:date="2018-09-28T16:40:00Z" w:initials="RW">
    <w:p w14:paraId="429F5F36" w14:textId="6B6BF832" w:rsidR="005A72B7" w:rsidRDefault="005A72B7">
      <w:pPr>
        <w:pStyle w:val="CommentText"/>
      </w:pPr>
      <w:r>
        <w:rPr>
          <w:rStyle w:val="CommentReference"/>
        </w:rPr>
        <w:annotationRef/>
      </w:r>
      <w:r w:rsidRPr="005A72B7">
        <w:t>You may be running an old script then. All the outputs I have match this name.</w:t>
      </w:r>
    </w:p>
  </w:comment>
  <w:comment w:id="415" w:author="Jonathan Brooks" w:date="2018-09-18T11:35:00Z" w:initials="JB">
    <w:p w14:paraId="6F0E3A58" w14:textId="5A22AF41" w:rsidR="00D72DAE" w:rsidRDefault="00D72DAE">
      <w:pPr>
        <w:pStyle w:val="CommentText"/>
      </w:pPr>
      <w:r>
        <w:rPr>
          <w:rStyle w:val="CommentReference"/>
        </w:rPr>
        <w:annotationRef/>
      </w:r>
      <w:r>
        <w:t>Figure does not match tool. Workspace should be Output GDB</w:t>
      </w:r>
    </w:p>
  </w:comment>
  <w:comment w:id="424" w:author="Jonathan Brooks" w:date="2018-09-18T11:40:00Z" w:initials="JB">
    <w:p w14:paraId="5BF6BF76" w14:textId="50E3CDA2" w:rsidR="00D72DAE" w:rsidRDefault="00D72DAE">
      <w:pPr>
        <w:pStyle w:val="CommentText"/>
      </w:pPr>
      <w:r>
        <w:rPr>
          <w:rStyle w:val="CommentReference"/>
        </w:rPr>
        <w:annotationRef/>
      </w:r>
      <w:r>
        <w:t xml:space="preserve">Does the tool output individual </w:t>
      </w:r>
      <w:proofErr w:type="spellStart"/>
      <w:r>
        <w:t>rasters</w:t>
      </w:r>
      <w:proofErr w:type="spellEnd"/>
      <w:r>
        <w:t xml:space="preserve"> or just the composite?</w:t>
      </w:r>
    </w:p>
  </w:comment>
  <w:comment w:id="441" w:author="Jonathan Brooks" w:date="2018-09-18T11:38:00Z" w:initials="JB">
    <w:p w14:paraId="5E53DD95" w14:textId="239310C3" w:rsidR="00D72DAE" w:rsidRDefault="00D72DAE">
      <w:pPr>
        <w:pStyle w:val="CommentText"/>
      </w:pPr>
      <w:r>
        <w:rPr>
          <w:rStyle w:val="CommentReference"/>
        </w:rPr>
        <w:annotationRef/>
      </w:r>
      <w:r>
        <w:t>Needs to include the composite raster.</w:t>
      </w:r>
    </w:p>
  </w:comment>
  <w:comment w:id="442" w:author="Ryan Wortmann" w:date="2018-09-26T16:07:00Z" w:initials="RW">
    <w:p w14:paraId="24AC4970" w14:textId="7D2CF396" w:rsidR="004F4AB2" w:rsidRDefault="004F4AB2">
      <w:pPr>
        <w:pStyle w:val="CommentText"/>
      </w:pPr>
      <w:r>
        <w:rPr>
          <w:rStyle w:val="CommentReference"/>
        </w:rPr>
        <w:annotationRef/>
      </w:r>
      <w:r>
        <w:t>Classified veg is composite raster</w:t>
      </w:r>
    </w:p>
  </w:comment>
  <w:comment w:id="458" w:author="Jonathan Brooks" w:date="2018-09-18T11:47:00Z" w:initials="JB">
    <w:p w14:paraId="0507BC85" w14:textId="519D5C6D" w:rsidR="00D72DAE" w:rsidRDefault="00D72DAE">
      <w:pPr>
        <w:pStyle w:val="CommentText"/>
      </w:pPr>
      <w:r>
        <w:rPr>
          <w:rStyle w:val="CommentReference"/>
        </w:rPr>
        <w:annotationRef/>
      </w:r>
      <w:r>
        <w:t>I do not see a Sinuosity tool in our toolbox. Matt, could this be a problem on our end?</w:t>
      </w:r>
    </w:p>
  </w:comment>
  <w:comment w:id="459" w:author="Matt Matheney" w:date="2018-09-21T11:59:00Z" w:initials="MM">
    <w:p w14:paraId="167EDD3D" w14:textId="155DD9F2" w:rsidR="00D72DAE" w:rsidRDefault="00D72DAE">
      <w:pPr>
        <w:pStyle w:val="CommentText"/>
      </w:pPr>
      <w:r>
        <w:rPr>
          <w:rStyle w:val="CommentReference"/>
        </w:rPr>
        <w:annotationRef/>
      </w:r>
      <w:r>
        <w:t xml:space="preserve">I downloaded the script, and have used it successfully.  It may be good to just include it in the package if that is </w:t>
      </w:r>
      <w:proofErr w:type="gramStart"/>
      <w:r>
        <w:t>okay, or</w:t>
      </w:r>
      <w:proofErr w:type="gramEnd"/>
      <w:r>
        <w:t xml:space="preserve"> provide it in a separate folder.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0A4FE8" w15:done="0"/>
  <w15:commentEx w15:paraId="5581BDBA" w15:done="0"/>
  <w15:commentEx w15:paraId="561AD538" w15:done="1"/>
  <w15:commentEx w15:paraId="23345EC7" w15:done="1"/>
  <w15:commentEx w15:paraId="1E13A02F" w15:done="1"/>
  <w15:commentEx w15:paraId="507BBD44" w15:done="0"/>
  <w15:commentEx w15:paraId="760626F9" w15:done="1"/>
  <w15:commentEx w15:paraId="211353D3" w15:paraIdParent="760626F9" w15:done="1"/>
  <w15:commentEx w15:paraId="49A0E046" w15:done="0"/>
  <w15:commentEx w15:paraId="3CF9E1CE" w15:done="0"/>
  <w15:commentEx w15:paraId="76AFE75A" w15:done="0"/>
  <w15:commentEx w15:paraId="795FC8B4" w15:paraIdParent="76AFE75A" w15:done="0"/>
  <w15:commentEx w15:paraId="40769233" w15:done="1"/>
  <w15:commentEx w15:paraId="19EB3932" w15:done="0"/>
  <w15:commentEx w15:paraId="0EB6FFAF" w15:done="0"/>
  <w15:commentEx w15:paraId="32C6A7A0" w15:done="1"/>
  <w15:commentEx w15:paraId="39FC8EDD" w15:done="0"/>
  <w15:commentEx w15:paraId="12460DC8" w15:done="1"/>
  <w15:commentEx w15:paraId="278624CD" w15:paraIdParent="12460DC8" w15:done="1"/>
  <w15:commentEx w15:paraId="11E9C21C" w15:paraIdParent="12460DC8" w15:done="1"/>
  <w15:commentEx w15:paraId="04477359" w15:done="0"/>
  <w15:commentEx w15:paraId="7F1020F8" w15:done="0"/>
  <w15:commentEx w15:paraId="5DDC6FB2" w15:done="1"/>
  <w15:commentEx w15:paraId="39AE07B8" w15:done="0"/>
  <w15:commentEx w15:paraId="4EF80149" w15:paraIdParent="39AE07B8" w15:done="0"/>
  <w15:commentEx w15:paraId="1BD06707" w15:done="0"/>
  <w15:commentEx w15:paraId="0F1EBF60" w15:done="1"/>
  <w15:commentEx w15:paraId="6370C141" w15:done="0"/>
  <w15:commentEx w15:paraId="21E25611" w15:paraIdParent="6370C141" w15:done="0"/>
  <w15:commentEx w15:paraId="7F3FCA2F" w15:done="0"/>
  <w15:commentEx w15:paraId="429F5F36" w15:paraIdParent="7F3FCA2F" w15:done="0"/>
  <w15:commentEx w15:paraId="6F0E3A58" w15:done="0"/>
  <w15:commentEx w15:paraId="5BF6BF76" w15:done="1"/>
  <w15:commentEx w15:paraId="5E53DD95" w15:done="1"/>
  <w15:commentEx w15:paraId="24AC4970" w15:paraIdParent="5E53DD95" w15:done="0"/>
  <w15:commentEx w15:paraId="0507BC85" w15:done="1"/>
  <w15:commentEx w15:paraId="167EDD3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0A4FE8" w16cid:durableId="1F4B30DC"/>
  <w16cid:commentId w16cid:paraId="5581BDBA" w16cid:durableId="1F4B3443"/>
  <w16cid:commentId w16cid:paraId="561AD538" w16cid:durableId="1F4F48FB"/>
  <w16cid:commentId w16cid:paraId="23345EC7" w16cid:durableId="1F4B373D"/>
  <w16cid:commentId w16cid:paraId="1E13A02F" w16cid:durableId="1F4B3A0B"/>
  <w16cid:commentId w16cid:paraId="507BBD44" w16cid:durableId="1F4B3B7E"/>
  <w16cid:commentId w16cid:paraId="760626F9" w16cid:durableId="1F4F4A2A"/>
  <w16cid:commentId w16cid:paraId="211353D3" w16cid:durableId="1F536E4E"/>
  <w16cid:commentId w16cid:paraId="49A0E046" w16cid:durableId="1F4B3C47"/>
  <w16cid:commentId w16cid:paraId="3CF9E1CE" w16cid:durableId="1F4F55E3"/>
  <w16cid:commentId w16cid:paraId="76AFE75A" w16cid:durableId="1F4B494E"/>
  <w16cid:commentId w16cid:paraId="795FC8B4" w16cid:durableId="1F5370DE"/>
  <w16cid:commentId w16cid:paraId="40769233" w16cid:durableId="1F4B9B85"/>
  <w16cid:commentId w16cid:paraId="19EB3932" w16cid:durableId="1F4B4CF1"/>
  <w16cid:commentId w16cid:paraId="0EB6FFAF" w16cid:durableId="1F4B4D96"/>
  <w16cid:commentId w16cid:paraId="32C6A7A0" w16cid:durableId="1F4B4F80"/>
  <w16cid:commentId w16cid:paraId="39FC8EDD" w16cid:durableId="1F4B500D"/>
  <w16cid:commentId w16cid:paraId="12460DC8" w16cid:durableId="1F4B6595"/>
  <w16cid:commentId w16cid:paraId="278624CD" w16cid:durableId="1F56267F"/>
  <w16cid:commentId w16cid:paraId="11E9C21C" w16cid:durableId="1F56269F"/>
  <w16cid:commentId w16cid:paraId="04477359" w16cid:durableId="1F4B5337"/>
  <w16cid:commentId w16cid:paraId="7F1020F8" w16cid:durableId="1F4B5849"/>
  <w16cid:commentId w16cid:paraId="5DDC6FB2" w16cid:durableId="1F4B58E6"/>
  <w16cid:commentId w16cid:paraId="39AE07B8" w16cid:durableId="1F4B65F4"/>
  <w16cid:commentId w16cid:paraId="4EF80149" w16cid:durableId="1F562852"/>
  <w16cid:commentId w16cid:paraId="1BD06707" w16cid:durableId="1F4B5ED2"/>
  <w16cid:commentId w16cid:paraId="0F1EBF60" w16cid:durableId="1F4B5F2A"/>
  <w16cid:commentId w16cid:paraId="6370C141" w16cid:durableId="1F4CC5CB"/>
  <w16cid:commentId w16cid:paraId="21E25611" w16cid:durableId="1F58D7C4"/>
  <w16cid:commentId w16cid:paraId="7F3FCA2F" w16cid:durableId="1F4CC5E2"/>
  <w16cid:commentId w16cid:paraId="429F5F36" w16cid:durableId="1F58D800"/>
  <w16cid:commentId w16cid:paraId="6F0E3A58" w16cid:durableId="1F4B6196"/>
  <w16cid:commentId w16cid:paraId="5BF6BF76" w16cid:durableId="1F4B629E"/>
  <w16cid:commentId w16cid:paraId="5E53DD95" w16cid:durableId="1F4B621A"/>
  <w16cid:commentId w16cid:paraId="24AC4970" w16cid:durableId="1F562D56"/>
  <w16cid:commentId w16cid:paraId="0507BC85" w16cid:durableId="1F4B6455"/>
  <w16cid:commentId w16cid:paraId="167EDD3D" w16cid:durableId="1F4F5B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5924E" w14:textId="77777777" w:rsidR="00D72DAE" w:rsidRDefault="00D72DAE" w:rsidP="006758F4">
      <w:pPr>
        <w:spacing w:after="0" w:line="240" w:lineRule="auto"/>
      </w:pPr>
      <w:r>
        <w:separator/>
      </w:r>
    </w:p>
  </w:endnote>
  <w:endnote w:type="continuationSeparator" w:id="0">
    <w:p w14:paraId="6C175E4F" w14:textId="77777777" w:rsidR="00D72DAE" w:rsidRDefault="00D72DAE" w:rsidP="00675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638837"/>
      <w:docPartObj>
        <w:docPartGallery w:val="Page Numbers (Bottom of Page)"/>
        <w:docPartUnique/>
      </w:docPartObj>
    </w:sdtPr>
    <w:sdtEndPr>
      <w:rPr>
        <w:noProof/>
      </w:rPr>
    </w:sdtEndPr>
    <w:sdtContent>
      <w:p w14:paraId="08DED34D" w14:textId="76164A03" w:rsidR="00D72DAE" w:rsidRDefault="00D72DAE">
        <w:pPr>
          <w:pStyle w:val="Footer"/>
          <w:jc w:val="right"/>
        </w:pPr>
        <w:r>
          <w:fldChar w:fldCharType="begin"/>
        </w:r>
        <w:r>
          <w:instrText xml:space="preserve"> PAGE   \* MERGEFORMAT </w:instrText>
        </w:r>
        <w:r>
          <w:fldChar w:fldCharType="separate"/>
        </w:r>
        <w:r>
          <w:rPr>
            <w:noProof/>
          </w:rPr>
          <w:t>50</w:t>
        </w:r>
        <w:r>
          <w:rPr>
            <w:noProof/>
          </w:rPr>
          <w:fldChar w:fldCharType="end"/>
        </w:r>
      </w:p>
    </w:sdtContent>
  </w:sdt>
  <w:p w14:paraId="675CE3B2" w14:textId="77777777" w:rsidR="00D72DAE" w:rsidRDefault="00D72D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2993B" w14:textId="77777777" w:rsidR="00D72DAE" w:rsidRDefault="00D72DAE" w:rsidP="006758F4">
      <w:pPr>
        <w:spacing w:after="0" w:line="240" w:lineRule="auto"/>
      </w:pPr>
      <w:r>
        <w:separator/>
      </w:r>
    </w:p>
  </w:footnote>
  <w:footnote w:type="continuationSeparator" w:id="0">
    <w:p w14:paraId="2421BCFE" w14:textId="77777777" w:rsidR="00D72DAE" w:rsidRDefault="00D72DAE" w:rsidP="00675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D59"/>
    <w:multiLevelType w:val="hybridMultilevel"/>
    <w:tmpl w:val="66682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045AF"/>
    <w:multiLevelType w:val="hybridMultilevel"/>
    <w:tmpl w:val="0CD47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252C84"/>
    <w:multiLevelType w:val="hybridMultilevel"/>
    <w:tmpl w:val="88F21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732BD9"/>
    <w:multiLevelType w:val="hybridMultilevel"/>
    <w:tmpl w:val="B03EB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530DB"/>
    <w:multiLevelType w:val="hybridMultilevel"/>
    <w:tmpl w:val="20C46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931C9D"/>
    <w:multiLevelType w:val="hybridMultilevel"/>
    <w:tmpl w:val="D3EC9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CB49DF"/>
    <w:multiLevelType w:val="hybridMultilevel"/>
    <w:tmpl w:val="774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1E7477"/>
    <w:multiLevelType w:val="multilevel"/>
    <w:tmpl w:val="95E2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807893"/>
    <w:multiLevelType w:val="multilevel"/>
    <w:tmpl w:val="D33E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2669CF"/>
    <w:multiLevelType w:val="hybridMultilevel"/>
    <w:tmpl w:val="E7681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202D6D"/>
    <w:multiLevelType w:val="hybridMultilevel"/>
    <w:tmpl w:val="9F505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AC4F0A"/>
    <w:multiLevelType w:val="hybridMultilevel"/>
    <w:tmpl w:val="7624C032"/>
    <w:lvl w:ilvl="0" w:tplc="2ABAA564">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9"/>
  </w:num>
  <w:num w:numId="5">
    <w:abstractNumId w:val="10"/>
  </w:num>
  <w:num w:numId="6">
    <w:abstractNumId w:val="8"/>
  </w:num>
  <w:num w:numId="7">
    <w:abstractNumId w:val="7"/>
  </w:num>
  <w:num w:numId="8">
    <w:abstractNumId w:val="0"/>
  </w:num>
  <w:num w:numId="9">
    <w:abstractNumId w:val="3"/>
  </w:num>
  <w:num w:numId="10">
    <w:abstractNumId w:val="5"/>
  </w:num>
  <w:num w:numId="11">
    <w:abstractNumId w:val="11"/>
  </w:num>
  <w:num w:numId="1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nathan Brooks">
    <w15:presenceInfo w15:providerId="AD" w15:userId="S-1-5-21-1276783686-411785089-782984527-89110"/>
  </w15:person>
  <w15:person w15:author="Ryan Wortmann">
    <w15:presenceInfo w15:providerId="AD" w15:userId="S-1-5-21-1276783686-411785089-782984527-88182"/>
  </w15:person>
  <w15:person w15:author="Matt Matheney">
    <w15:presenceInfo w15:providerId="AD" w15:userId="S-1-5-21-1276783686-411785089-782984527-12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236"/>
    <w:rsid w:val="00001D2B"/>
    <w:rsid w:val="000067AE"/>
    <w:rsid w:val="00011F46"/>
    <w:rsid w:val="00013B00"/>
    <w:rsid w:val="00013D36"/>
    <w:rsid w:val="0001485C"/>
    <w:rsid w:val="00014EE9"/>
    <w:rsid w:val="00016B90"/>
    <w:rsid w:val="000200BF"/>
    <w:rsid w:val="000204E4"/>
    <w:rsid w:val="00022743"/>
    <w:rsid w:val="00023688"/>
    <w:rsid w:val="00023E65"/>
    <w:rsid w:val="0002732A"/>
    <w:rsid w:val="00027A4F"/>
    <w:rsid w:val="000302EF"/>
    <w:rsid w:val="00040AE0"/>
    <w:rsid w:val="00041F63"/>
    <w:rsid w:val="00044CFC"/>
    <w:rsid w:val="00046260"/>
    <w:rsid w:val="00051894"/>
    <w:rsid w:val="00052C2A"/>
    <w:rsid w:val="00056201"/>
    <w:rsid w:val="00065F1D"/>
    <w:rsid w:val="0006714A"/>
    <w:rsid w:val="0006743C"/>
    <w:rsid w:val="0007012A"/>
    <w:rsid w:val="00072575"/>
    <w:rsid w:val="00072D2A"/>
    <w:rsid w:val="00072E78"/>
    <w:rsid w:val="00082A33"/>
    <w:rsid w:val="00083813"/>
    <w:rsid w:val="000921A3"/>
    <w:rsid w:val="00092B66"/>
    <w:rsid w:val="00093F1F"/>
    <w:rsid w:val="00096827"/>
    <w:rsid w:val="000A191B"/>
    <w:rsid w:val="000A2414"/>
    <w:rsid w:val="000B140C"/>
    <w:rsid w:val="000B37D0"/>
    <w:rsid w:val="000B3EC2"/>
    <w:rsid w:val="000B48BF"/>
    <w:rsid w:val="000B4E2D"/>
    <w:rsid w:val="000B6891"/>
    <w:rsid w:val="000C4B09"/>
    <w:rsid w:val="000C583E"/>
    <w:rsid w:val="000C67DD"/>
    <w:rsid w:val="000D00AF"/>
    <w:rsid w:val="000D05F5"/>
    <w:rsid w:val="000D2950"/>
    <w:rsid w:val="000E0881"/>
    <w:rsid w:val="000E1A5F"/>
    <w:rsid w:val="000E5031"/>
    <w:rsid w:val="000E660D"/>
    <w:rsid w:val="000F01F0"/>
    <w:rsid w:val="000F55AF"/>
    <w:rsid w:val="000F57ED"/>
    <w:rsid w:val="000F66B4"/>
    <w:rsid w:val="001058E4"/>
    <w:rsid w:val="00111225"/>
    <w:rsid w:val="0011291C"/>
    <w:rsid w:val="00122E41"/>
    <w:rsid w:val="00123E55"/>
    <w:rsid w:val="00127198"/>
    <w:rsid w:val="00130555"/>
    <w:rsid w:val="0013244C"/>
    <w:rsid w:val="00134A80"/>
    <w:rsid w:val="0013554C"/>
    <w:rsid w:val="001365AC"/>
    <w:rsid w:val="00141AF7"/>
    <w:rsid w:val="00145933"/>
    <w:rsid w:val="0014603B"/>
    <w:rsid w:val="00147BE8"/>
    <w:rsid w:val="00147FA7"/>
    <w:rsid w:val="001515F4"/>
    <w:rsid w:val="00152753"/>
    <w:rsid w:val="00153B49"/>
    <w:rsid w:val="00160495"/>
    <w:rsid w:val="00160CA4"/>
    <w:rsid w:val="00164EC1"/>
    <w:rsid w:val="00172790"/>
    <w:rsid w:val="0017348B"/>
    <w:rsid w:val="00173519"/>
    <w:rsid w:val="001738EF"/>
    <w:rsid w:val="00183AAE"/>
    <w:rsid w:val="00186121"/>
    <w:rsid w:val="00187FC0"/>
    <w:rsid w:val="00191165"/>
    <w:rsid w:val="001914A0"/>
    <w:rsid w:val="00193839"/>
    <w:rsid w:val="00193F8B"/>
    <w:rsid w:val="00195463"/>
    <w:rsid w:val="00197772"/>
    <w:rsid w:val="001A0225"/>
    <w:rsid w:val="001A3928"/>
    <w:rsid w:val="001A4DDC"/>
    <w:rsid w:val="001A6DF7"/>
    <w:rsid w:val="001B1E22"/>
    <w:rsid w:val="001B36A2"/>
    <w:rsid w:val="001B6C33"/>
    <w:rsid w:val="001B757B"/>
    <w:rsid w:val="001C0CDA"/>
    <w:rsid w:val="001C15CE"/>
    <w:rsid w:val="001C58AF"/>
    <w:rsid w:val="001C631C"/>
    <w:rsid w:val="001C6571"/>
    <w:rsid w:val="001D27FC"/>
    <w:rsid w:val="001D3148"/>
    <w:rsid w:val="001E10A1"/>
    <w:rsid w:val="001F0746"/>
    <w:rsid w:val="001F0D0C"/>
    <w:rsid w:val="001F228B"/>
    <w:rsid w:val="001F2404"/>
    <w:rsid w:val="001F4DC5"/>
    <w:rsid w:val="001F5122"/>
    <w:rsid w:val="001F7AA2"/>
    <w:rsid w:val="00203CFE"/>
    <w:rsid w:val="00207335"/>
    <w:rsid w:val="00210AFF"/>
    <w:rsid w:val="0021460B"/>
    <w:rsid w:val="002217F5"/>
    <w:rsid w:val="0022214F"/>
    <w:rsid w:val="0022244A"/>
    <w:rsid w:val="0022289E"/>
    <w:rsid w:val="00222955"/>
    <w:rsid w:val="00222A02"/>
    <w:rsid w:val="00224200"/>
    <w:rsid w:val="002242BF"/>
    <w:rsid w:val="00232986"/>
    <w:rsid w:val="00232EB9"/>
    <w:rsid w:val="002348B8"/>
    <w:rsid w:val="00236D3B"/>
    <w:rsid w:val="00244C4B"/>
    <w:rsid w:val="00246BB5"/>
    <w:rsid w:val="00247A6C"/>
    <w:rsid w:val="00250DA7"/>
    <w:rsid w:val="00255F42"/>
    <w:rsid w:val="00261237"/>
    <w:rsid w:val="00261414"/>
    <w:rsid w:val="002634F5"/>
    <w:rsid w:val="00264178"/>
    <w:rsid w:val="00264904"/>
    <w:rsid w:val="00265FA7"/>
    <w:rsid w:val="002707F1"/>
    <w:rsid w:val="00270893"/>
    <w:rsid w:val="0027127E"/>
    <w:rsid w:val="00282C83"/>
    <w:rsid w:val="002846F6"/>
    <w:rsid w:val="0029010A"/>
    <w:rsid w:val="002917EC"/>
    <w:rsid w:val="002918FE"/>
    <w:rsid w:val="00291940"/>
    <w:rsid w:val="00295966"/>
    <w:rsid w:val="0029699A"/>
    <w:rsid w:val="00296C0E"/>
    <w:rsid w:val="002A1144"/>
    <w:rsid w:val="002A38AE"/>
    <w:rsid w:val="002A57BA"/>
    <w:rsid w:val="002A6FE8"/>
    <w:rsid w:val="002A70EE"/>
    <w:rsid w:val="002A7174"/>
    <w:rsid w:val="002B388E"/>
    <w:rsid w:val="002B3A5B"/>
    <w:rsid w:val="002B5264"/>
    <w:rsid w:val="002B69A4"/>
    <w:rsid w:val="002B7387"/>
    <w:rsid w:val="002C629C"/>
    <w:rsid w:val="002C6C03"/>
    <w:rsid w:val="002D1317"/>
    <w:rsid w:val="002D37AE"/>
    <w:rsid w:val="002D7B1F"/>
    <w:rsid w:val="002E0198"/>
    <w:rsid w:val="002E1295"/>
    <w:rsid w:val="002E5889"/>
    <w:rsid w:val="002F1384"/>
    <w:rsid w:val="002F2282"/>
    <w:rsid w:val="002F24FD"/>
    <w:rsid w:val="0030081C"/>
    <w:rsid w:val="00301B28"/>
    <w:rsid w:val="00301BE2"/>
    <w:rsid w:val="00306E77"/>
    <w:rsid w:val="00307353"/>
    <w:rsid w:val="00307893"/>
    <w:rsid w:val="00311E92"/>
    <w:rsid w:val="003128FF"/>
    <w:rsid w:val="00314E24"/>
    <w:rsid w:val="00315A26"/>
    <w:rsid w:val="00320C1C"/>
    <w:rsid w:val="00323466"/>
    <w:rsid w:val="003256E8"/>
    <w:rsid w:val="00330D8E"/>
    <w:rsid w:val="00332261"/>
    <w:rsid w:val="00332F0E"/>
    <w:rsid w:val="0033399C"/>
    <w:rsid w:val="00335263"/>
    <w:rsid w:val="0034291A"/>
    <w:rsid w:val="00344FF2"/>
    <w:rsid w:val="00347029"/>
    <w:rsid w:val="00352519"/>
    <w:rsid w:val="003534FB"/>
    <w:rsid w:val="00353749"/>
    <w:rsid w:val="003539B4"/>
    <w:rsid w:val="00354883"/>
    <w:rsid w:val="003569F0"/>
    <w:rsid w:val="00363E0A"/>
    <w:rsid w:val="00363E3B"/>
    <w:rsid w:val="0038129A"/>
    <w:rsid w:val="00381DC7"/>
    <w:rsid w:val="00384157"/>
    <w:rsid w:val="00384906"/>
    <w:rsid w:val="00385EE9"/>
    <w:rsid w:val="003869F8"/>
    <w:rsid w:val="00386E23"/>
    <w:rsid w:val="003927C0"/>
    <w:rsid w:val="00393A05"/>
    <w:rsid w:val="0039682B"/>
    <w:rsid w:val="003A220F"/>
    <w:rsid w:val="003A6F91"/>
    <w:rsid w:val="003A7E88"/>
    <w:rsid w:val="003B1D66"/>
    <w:rsid w:val="003B2AAD"/>
    <w:rsid w:val="003B42BB"/>
    <w:rsid w:val="003C2CB0"/>
    <w:rsid w:val="003C60DF"/>
    <w:rsid w:val="003D1565"/>
    <w:rsid w:val="003D2BFD"/>
    <w:rsid w:val="003D534E"/>
    <w:rsid w:val="003D6D1C"/>
    <w:rsid w:val="003E6C56"/>
    <w:rsid w:val="003F32FC"/>
    <w:rsid w:val="003F3609"/>
    <w:rsid w:val="003F5B17"/>
    <w:rsid w:val="003F67FE"/>
    <w:rsid w:val="003F7C93"/>
    <w:rsid w:val="00406D4C"/>
    <w:rsid w:val="0041254D"/>
    <w:rsid w:val="00412A2C"/>
    <w:rsid w:val="004133AA"/>
    <w:rsid w:val="004167B8"/>
    <w:rsid w:val="00416BCC"/>
    <w:rsid w:val="004221D8"/>
    <w:rsid w:val="0042331C"/>
    <w:rsid w:val="00440E06"/>
    <w:rsid w:val="00453899"/>
    <w:rsid w:val="00453B06"/>
    <w:rsid w:val="00456D40"/>
    <w:rsid w:val="00464910"/>
    <w:rsid w:val="00466D8E"/>
    <w:rsid w:val="00470C36"/>
    <w:rsid w:val="00471010"/>
    <w:rsid w:val="00472674"/>
    <w:rsid w:val="004815F0"/>
    <w:rsid w:val="00484153"/>
    <w:rsid w:val="00484511"/>
    <w:rsid w:val="00487243"/>
    <w:rsid w:val="004908D2"/>
    <w:rsid w:val="00490F1D"/>
    <w:rsid w:val="004951D4"/>
    <w:rsid w:val="00495861"/>
    <w:rsid w:val="00495BBB"/>
    <w:rsid w:val="004A3672"/>
    <w:rsid w:val="004A71D4"/>
    <w:rsid w:val="004B1F99"/>
    <w:rsid w:val="004B1FD5"/>
    <w:rsid w:val="004C175F"/>
    <w:rsid w:val="004C3240"/>
    <w:rsid w:val="004C710D"/>
    <w:rsid w:val="004D38F1"/>
    <w:rsid w:val="004D490A"/>
    <w:rsid w:val="004E07C8"/>
    <w:rsid w:val="004E1494"/>
    <w:rsid w:val="004E29B8"/>
    <w:rsid w:val="004E3586"/>
    <w:rsid w:val="004E402A"/>
    <w:rsid w:val="004E5AE7"/>
    <w:rsid w:val="004E7791"/>
    <w:rsid w:val="004F0719"/>
    <w:rsid w:val="004F3767"/>
    <w:rsid w:val="004F4612"/>
    <w:rsid w:val="004F4AB2"/>
    <w:rsid w:val="004F5A4A"/>
    <w:rsid w:val="004F71D8"/>
    <w:rsid w:val="005036CA"/>
    <w:rsid w:val="005048D5"/>
    <w:rsid w:val="00507256"/>
    <w:rsid w:val="00507A65"/>
    <w:rsid w:val="00511FC9"/>
    <w:rsid w:val="00512587"/>
    <w:rsid w:val="00513586"/>
    <w:rsid w:val="00514C8B"/>
    <w:rsid w:val="005150BC"/>
    <w:rsid w:val="0051548A"/>
    <w:rsid w:val="005221CC"/>
    <w:rsid w:val="00524C89"/>
    <w:rsid w:val="0052569D"/>
    <w:rsid w:val="00534CB3"/>
    <w:rsid w:val="00536236"/>
    <w:rsid w:val="00536DCD"/>
    <w:rsid w:val="00541DC0"/>
    <w:rsid w:val="00542DD5"/>
    <w:rsid w:val="00544730"/>
    <w:rsid w:val="00550875"/>
    <w:rsid w:val="00550C24"/>
    <w:rsid w:val="00551AC8"/>
    <w:rsid w:val="00555093"/>
    <w:rsid w:val="00555255"/>
    <w:rsid w:val="005572C7"/>
    <w:rsid w:val="005574E1"/>
    <w:rsid w:val="0056051B"/>
    <w:rsid w:val="005668AA"/>
    <w:rsid w:val="00567196"/>
    <w:rsid w:val="005716B1"/>
    <w:rsid w:val="0057399F"/>
    <w:rsid w:val="005828B9"/>
    <w:rsid w:val="00586719"/>
    <w:rsid w:val="00587155"/>
    <w:rsid w:val="00590C57"/>
    <w:rsid w:val="00592004"/>
    <w:rsid w:val="005930D5"/>
    <w:rsid w:val="005A3156"/>
    <w:rsid w:val="005A375D"/>
    <w:rsid w:val="005A3B06"/>
    <w:rsid w:val="005A3BF1"/>
    <w:rsid w:val="005A72B7"/>
    <w:rsid w:val="005B4306"/>
    <w:rsid w:val="005C136C"/>
    <w:rsid w:val="005C36AB"/>
    <w:rsid w:val="005C451B"/>
    <w:rsid w:val="005C7CA3"/>
    <w:rsid w:val="005D0F54"/>
    <w:rsid w:val="005D1071"/>
    <w:rsid w:val="005D121A"/>
    <w:rsid w:val="005D17C5"/>
    <w:rsid w:val="005D3BF1"/>
    <w:rsid w:val="005D6159"/>
    <w:rsid w:val="005E5A58"/>
    <w:rsid w:val="005F235C"/>
    <w:rsid w:val="005F3C4B"/>
    <w:rsid w:val="005F4A14"/>
    <w:rsid w:val="005F6729"/>
    <w:rsid w:val="005F6F96"/>
    <w:rsid w:val="005F7B3E"/>
    <w:rsid w:val="00601AD6"/>
    <w:rsid w:val="0060568B"/>
    <w:rsid w:val="0060725B"/>
    <w:rsid w:val="00607607"/>
    <w:rsid w:val="0061010E"/>
    <w:rsid w:val="00613517"/>
    <w:rsid w:val="0061436B"/>
    <w:rsid w:val="00616C66"/>
    <w:rsid w:val="00617CFF"/>
    <w:rsid w:val="006222A9"/>
    <w:rsid w:val="00624644"/>
    <w:rsid w:val="00632F26"/>
    <w:rsid w:val="006408ED"/>
    <w:rsid w:val="006439C7"/>
    <w:rsid w:val="006455C3"/>
    <w:rsid w:val="00645DCF"/>
    <w:rsid w:val="0064665E"/>
    <w:rsid w:val="00646D6F"/>
    <w:rsid w:val="0065421F"/>
    <w:rsid w:val="006555B2"/>
    <w:rsid w:val="00662AB8"/>
    <w:rsid w:val="00665422"/>
    <w:rsid w:val="0066596F"/>
    <w:rsid w:val="0067158F"/>
    <w:rsid w:val="00674D98"/>
    <w:rsid w:val="006758F4"/>
    <w:rsid w:val="00676065"/>
    <w:rsid w:val="006812FD"/>
    <w:rsid w:val="0068348A"/>
    <w:rsid w:val="006842FA"/>
    <w:rsid w:val="006904FC"/>
    <w:rsid w:val="00691CF2"/>
    <w:rsid w:val="00695122"/>
    <w:rsid w:val="00696822"/>
    <w:rsid w:val="00696FBC"/>
    <w:rsid w:val="006A2B81"/>
    <w:rsid w:val="006A30FF"/>
    <w:rsid w:val="006B19BD"/>
    <w:rsid w:val="006B40D7"/>
    <w:rsid w:val="006B5EF3"/>
    <w:rsid w:val="006B6A22"/>
    <w:rsid w:val="006C46C8"/>
    <w:rsid w:val="006C6E68"/>
    <w:rsid w:val="006C7CB5"/>
    <w:rsid w:val="006D2B88"/>
    <w:rsid w:val="006D5F54"/>
    <w:rsid w:val="006D720E"/>
    <w:rsid w:val="006E389C"/>
    <w:rsid w:val="006E594E"/>
    <w:rsid w:val="006E7930"/>
    <w:rsid w:val="006F058B"/>
    <w:rsid w:val="006F0BAF"/>
    <w:rsid w:val="006F2D2B"/>
    <w:rsid w:val="006F5DE2"/>
    <w:rsid w:val="006F7B57"/>
    <w:rsid w:val="00701846"/>
    <w:rsid w:val="007036BB"/>
    <w:rsid w:val="00704A6C"/>
    <w:rsid w:val="00704B0F"/>
    <w:rsid w:val="00707CCE"/>
    <w:rsid w:val="00716283"/>
    <w:rsid w:val="007171CC"/>
    <w:rsid w:val="0071775E"/>
    <w:rsid w:val="00727B44"/>
    <w:rsid w:val="00733F53"/>
    <w:rsid w:val="00741D64"/>
    <w:rsid w:val="00742869"/>
    <w:rsid w:val="007443A8"/>
    <w:rsid w:val="00747FD3"/>
    <w:rsid w:val="00755FBC"/>
    <w:rsid w:val="00756F8F"/>
    <w:rsid w:val="007667BC"/>
    <w:rsid w:val="00767DA2"/>
    <w:rsid w:val="007703AC"/>
    <w:rsid w:val="00772BA5"/>
    <w:rsid w:val="00773598"/>
    <w:rsid w:val="00773DA2"/>
    <w:rsid w:val="007749B8"/>
    <w:rsid w:val="00775024"/>
    <w:rsid w:val="0077576D"/>
    <w:rsid w:val="00775AD7"/>
    <w:rsid w:val="00776931"/>
    <w:rsid w:val="00783BEC"/>
    <w:rsid w:val="00785FA7"/>
    <w:rsid w:val="00786454"/>
    <w:rsid w:val="00787D84"/>
    <w:rsid w:val="007931C8"/>
    <w:rsid w:val="00793448"/>
    <w:rsid w:val="00793E76"/>
    <w:rsid w:val="00794C3F"/>
    <w:rsid w:val="00796DB5"/>
    <w:rsid w:val="007A059E"/>
    <w:rsid w:val="007A146F"/>
    <w:rsid w:val="007A244E"/>
    <w:rsid w:val="007A37CF"/>
    <w:rsid w:val="007A3D16"/>
    <w:rsid w:val="007B18BF"/>
    <w:rsid w:val="007B2E8C"/>
    <w:rsid w:val="007B410E"/>
    <w:rsid w:val="007B54D2"/>
    <w:rsid w:val="007B707E"/>
    <w:rsid w:val="007C22DF"/>
    <w:rsid w:val="007C79F6"/>
    <w:rsid w:val="007D0B6A"/>
    <w:rsid w:val="007D2072"/>
    <w:rsid w:val="007D25D6"/>
    <w:rsid w:val="007D593B"/>
    <w:rsid w:val="007E223B"/>
    <w:rsid w:val="007E4176"/>
    <w:rsid w:val="007E5F4B"/>
    <w:rsid w:val="007E7A75"/>
    <w:rsid w:val="007F0B2A"/>
    <w:rsid w:val="007F11CD"/>
    <w:rsid w:val="007F3BF3"/>
    <w:rsid w:val="008008BA"/>
    <w:rsid w:val="00802C74"/>
    <w:rsid w:val="00803BFD"/>
    <w:rsid w:val="008074CD"/>
    <w:rsid w:val="00807FD6"/>
    <w:rsid w:val="00817B8C"/>
    <w:rsid w:val="00822EB9"/>
    <w:rsid w:val="008248A1"/>
    <w:rsid w:val="00826A3F"/>
    <w:rsid w:val="00832302"/>
    <w:rsid w:val="0083568B"/>
    <w:rsid w:val="008430EE"/>
    <w:rsid w:val="00844391"/>
    <w:rsid w:val="00844FA9"/>
    <w:rsid w:val="00847297"/>
    <w:rsid w:val="008508CE"/>
    <w:rsid w:val="00850CC9"/>
    <w:rsid w:val="008526C1"/>
    <w:rsid w:val="00853208"/>
    <w:rsid w:val="008534B3"/>
    <w:rsid w:val="0085559A"/>
    <w:rsid w:val="00855B91"/>
    <w:rsid w:val="00855F5D"/>
    <w:rsid w:val="00860E38"/>
    <w:rsid w:val="00861FB8"/>
    <w:rsid w:val="00861FC5"/>
    <w:rsid w:val="008648FF"/>
    <w:rsid w:val="00865283"/>
    <w:rsid w:val="00865EDE"/>
    <w:rsid w:val="00867935"/>
    <w:rsid w:val="00872A80"/>
    <w:rsid w:val="008756EE"/>
    <w:rsid w:val="008767D2"/>
    <w:rsid w:val="008774A8"/>
    <w:rsid w:val="00877ECE"/>
    <w:rsid w:val="008871FB"/>
    <w:rsid w:val="00887C42"/>
    <w:rsid w:val="00890F39"/>
    <w:rsid w:val="00891C90"/>
    <w:rsid w:val="00891CE3"/>
    <w:rsid w:val="008965A1"/>
    <w:rsid w:val="00896D9D"/>
    <w:rsid w:val="0089778C"/>
    <w:rsid w:val="008A1440"/>
    <w:rsid w:val="008A2963"/>
    <w:rsid w:val="008A51F5"/>
    <w:rsid w:val="008A56D0"/>
    <w:rsid w:val="008B64F4"/>
    <w:rsid w:val="008B7482"/>
    <w:rsid w:val="008C6AAC"/>
    <w:rsid w:val="008D25C9"/>
    <w:rsid w:val="008D29A3"/>
    <w:rsid w:val="008D7EBC"/>
    <w:rsid w:val="008E0006"/>
    <w:rsid w:val="008E0BB7"/>
    <w:rsid w:val="008E1421"/>
    <w:rsid w:val="008E3110"/>
    <w:rsid w:val="008E448F"/>
    <w:rsid w:val="008E4ACC"/>
    <w:rsid w:val="008E5216"/>
    <w:rsid w:val="008E65B7"/>
    <w:rsid w:val="008F07D0"/>
    <w:rsid w:val="008F5DB0"/>
    <w:rsid w:val="008F7FA0"/>
    <w:rsid w:val="00900024"/>
    <w:rsid w:val="009002DC"/>
    <w:rsid w:val="00904B02"/>
    <w:rsid w:val="009064FD"/>
    <w:rsid w:val="0090736A"/>
    <w:rsid w:val="00910089"/>
    <w:rsid w:val="00915AB8"/>
    <w:rsid w:val="00916BDC"/>
    <w:rsid w:val="00924261"/>
    <w:rsid w:val="00924390"/>
    <w:rsid w:val="009257C3"/>
    <w:rsid w:val="00926744"/>
    <w:rsid w:val="00930F81"/>
    <w:rsid w:val="00931971"/>
    <w:rsid w:val="00931A1E"/>
    <w:rsid w:val="00933106"/>
    <w:rsid w:val="00934877"/>
    <w:rsid w:val="009365CB"/>
    <w:rsid w:val="0094038F"/>
    <w:rsid w:val="00941E68"/>
    <w:rsid w:val="009438EB"/>
    <w:rsid w:val="0094408E"/>
    <w:rsid w:val="009443F9"/>
    <w:rsid w:val="009475DA"/>
    <w:rsid w:val="00950205"/>
    <w:rsid w:val="00951720"/>
    <w:rsid w:val="00952A48"/>
    <w:rsid w:val="0095630B"/>
    <w:rsid w:val="00967952"/>
    <w:rsid w:val="0097102B"/>
    <w:rsid w:val="00972A8A"/>
    <w:rsid w:val="009767BE"/>
    <w:rsid w:val="00981810"/>
    <w:rsid w:val="00982FD3"/>
    <w:rsid w:val="00984A8A"/>
    <w:rsid w:val="00984EC4"/>
    <w:rsid w:val="00985AAF"/>
    <w:rsid w:val="009908DD"/>
    <w:rsid w:val="00991917"/>
    <w:rsid w:val="009934E5"/>
    <w:rsid w:val="009950EA"/>
    <w:rsid w:val="009A0E25"/>
    <w:rsid w:val="009A14BF"/>
    <w:rsid w:val="009A1FD3"/>
    <w:rsid w:val="009A3A3D"/>
    <w:rsid w:val="009A4025"/>
    <w:rsid w:val="009A44FD"/>
    <w:rsid w:val="009A4639"/>
    <w:rsid w:val="009A6C83"/>
    <w:rsid w:val="009A7A22"/>
    <w:rsid w:val="009B294E"/>
    <w:rsid w:val="009B54D0"/>
    <w:rsid w:val="009B788E"/>
    <w:rsid w:val="009B792B"/>
    <w:rsid w:val="009C008F"/>
    <w:rsid w:val="009C0877"/>
    <w:rsid w:val="009C2B50"/>
    <w:rsid w:val="009C36A4"/>
    <w:rsid w:val="009D07EE"/>
    <w:rsid w:val="009D2173"/>
    <w:rsid w:val="009D4933"/>
    <w:rsid w:val="009D7C6D"/>
    <w:rsid w:val="009E2257"/>
    <w:rsid w:val="009E2DF3"/>
    <w:rsid w:val="009E42BA"/>
    <w:rsid w:val="009E5FE6"/>
    <w:rsid w:val="009E6374"/>
    <w:rsid w:val="009F6941"/>
    <w:rsid w:val="009F7D9B"/>
    <w:rsid w:val="009F7E17"/>
    <w:rsid w:val="00A04B5D"/>
    <w:rsid w:val="00A06A28"/>
    <w:rsid w:val="00A07806"/>
    <w:rsid w:val="00A1469F"/>
    <w:rsid w:val="00A20EC7"/>
    <w:rsid w:val="00A277AA"/>
    <w:rsid w:val="00A318C7"/>
    <w:rsid w:val="00A31A69"/>
    <w:rsid w:val="00A3202E"/>
    <w:rsid w:val="00A3515C"/>
    <w:rsid w:val="00A367F9"/>
    <w:rsid w:val="00A37927"/>
    <w:rsid w:val="00A410EE"/>
    <w:rsid w:val="00A41570"/>
    <w:rsid w:val="00A4502F"/>
    <w:rsid w:val="00A47318"/>
    <w:rsid w:val="00A509F8"/>
    <w:rsid w:val="00A51140"/>
    <w:rsid w:val="00A54082"/>
    <w:rsid w:val="00A60E83"/>
    <w:rsid w:val="00A62077"/>
    <w:rsid w:val="00A633FB"/>
    <w:rsid w:val="00A65CF2"/>
    <w:rsid w:val="00A70827"/>
    <w:rsid w:val="00A71A46"/>
    <w:rsid w:val="00A71DC2"/>
    <w:rsid w:val="00A737A2"/>
    <w:rsid w:val="00A73938"/>
    <w:rsid w:val="00A74831"/>
    <w:rsid w:val="00A75BB6"/>
    <w:rsid w:val="00A764B2"/>
    <w:rsid w:val="00A77953"/>
    <w:rsid w:val="00A82043"/>
    <w:rsid w:val="00A853B6"/>
    <w:rsid w:val="00A85F53"/>
    <w:rsid w:val="00A93B91"/>
    <w:rsid w:val="00A93FE7"/>
    <w:rsid w:val="00A9441A"/>
    <w:rsid w:val="00AA1FFB"/>
    <w:rsid w:val="00AA38A7"/>
    <w:rsid w:val="00AA6013"/>
    <w:rsid w:val="00AB0B79"/>
    <w:rsid w:val="00AB21A3"/>
    <w:rsid w:val="00AB2608"/>
    <w:rsid w:val="00AB2715"/>
    <w:rsid w:val="00AB58E2"/>
    <w:rsid w:val="00AB61DE"/>
    <w:rsid w:val="00AC3044"/>
    <w:rsid w:val="00AC54AF"/>
    <w:rsid w:val="00AC6D19"/>
    <w:rsid w:val="00AD2383"/>
    <w:rsid w:val="00AD4162"/>
    <w:rsid w:val="00AE4399"/>
    <w:rsid w:val="00AF0B8E"/>
    <w:rsid w:val="00AF2384"/>
    <w:rsid w:val="00AF49F6"/>
    <w:rsid w:val="00AF7B40"/>
    <w:rsid w:val="00B01182"/>
    <w:rsid w:val="00B07496"/>
    <w:rsid w:val="00B10C12"/>
    <w:rsid w:val="00B168EF"/>
    <w:rsid w:val="00B30A3F"/>
    <w:rsid w:val="00B34086"/>
    <w:rsid w:val="00B36653"/>
    <w:rsid w:val="00B37579"/>
    <w:rsid w:val="00B41F9C"/>
    <w:rsid w:val="00B426D1"/>
    <w:rsid w:val="00B4593F"/>
    <w:rsid w:val="00B47986"/>
    <w:rsid w:val="00B51F19"/>
    <w:rsid w:val="00B52FB0"/>
    <w:rsid w:val="00B53F66"/>
    <w:rsid w:val="00B5499D"/>
    <w:rsid w:val="00B56CEF"/>
    <w:rsid w:val="00B62EBB"/>
    <w:rsid w:val="00B63FB4"/>
    <w:rsid w:val="00B67B4A"/>
    <w:rsid w:val="00B7259B"/>
    <w:rsid w:val="00B749BF"/>
    <w:rsid w:val="00B76F2A"/>
    <w:rsid w:val="00B7707E"/>
    <w:rsid w:val="00B823F7"/>
    <w:rsid w:val="00B84A29"/>
    <w:rsid w:val="00B84D4A"/>
    <w:rsid w:val="00B9061E"/>
    <w:rsid w:val="00B948B7"/>
    <w:rsid w:val="00B9755F"/>
    <w:rsid w:val="00BA52AF"/>
    <w:rsid w:val="00BA7170"/>
    <w:rsid w:val="00BB6A96"/>
    <w:rsid w:val="00BC21C9"/>
    <w:rsid w:val="00BC395F"/>
    <w:rsid w:val="00BC3DFD"/>
    <w:rsid w:val="00BC4517"/>
    <w:rsid w:val="00BC4BF2"/>
    <w:rsid w:val="00BC6ACA"/>
    <w:rsid w:val="00BD05FC"/>
    <w:rsid w:val="00BD602E"/>
    <w:rsid w:val="00BD7702"/>
    <w:rsid w:val="00BE2A57"/>
    <w:rsid w:val="00BE6C9A"/>
    <w:rsid w:val="00BF2F11"/>
    <w:rsid w:val="00BF3FA3"/>
    <w:rsid w:val="00BF4585"/>
    <w:rsid w:val="00BF6719"/>
    <w:rsid w:val="00BF724E"/>
    <w:rsid w:val="00C0456A"/>
    <w:rsid w:val="00C0709C"/>
    <w:rsid w:val="00C119FB"/>
    <w:rsid w:val="00C14663"/>
    <w:rsid w:val="00C1759D"/>
    <w:rsid w:val="00C22AD4"/>
    <w:rsid w:val="00C2345C"/>
    <w:rsid w:val="00C25D26"/>
    <w:rsid w:val="00C3036D"/>
    <w:rsid w:val="00C31F88"/>
    <w:rsid w:val="00C32912"/>
    <w:rsid w:val="00C32DBE"/>
    <w:rsid w:val="00C37BF0"/>
    <w:rsid w:val="00C41515"/>
    <w:rsid w:val="00C41779"/>
    <w:rsid w:val="00C41A46"/>
    <w:rsid w:val="00C46627"/>
    <w:rsid w:val="00C46BD9"/>
    <w:rsid w:val="00C4711E"/>
    <w:rsid w:val="00C4741B"/>
    <w:rsid w:val="00C5103B"/>
    <w:rsid w:val="00C525A2"/>
    <w:rsid w:val="00C53DF3"/>
    <w:rsid w:val="00C54E07"/>
    <w:rsid w:val="00C54F3D"/>
    <w:rsid w:val="00C669FA"/>
    <w:rsid w:val="00C70E00"/>
    <w:rsid w:val="00C715FF"/>
    <w:rsid w:val="00C72401"/>
    <w:rsid w:val="00C777FC"/>
    <w:rsid w:val="00C84882"/>
    <w:rsid w:val="00C87144"/>
    <w:rsid w:val="00C914EB"/>
    <w:rsid w:val="00C96F7B"/>
    <w:rsid w:val="00CA1AE9"/>
    <w:rsid w:val="00CA37AC"/>
    <w:rsid w:val="00CA4059"/>
    <w:rsid w:val="00CA47BF"/>
    <w:rsid w:val="00CA4A8E"/>
    <w:rsid w:val="00CA6199"/>
    <w:rsid w:val="00CB0969"/>
    <w:rsid w:val="00CB174D"/>
    <w:rsid w:val="00CB34EC"/>
    <w:rsid w:val="00CB3E85"/>
    <w:rsid w:val="00CC145E"/>
    <w:rsid w:val="00CC185C"/>
    <w:rsid w:val="00CD0007"/>
    <w:rsid w:val="00CD5022"/>
    <w:rsid w:val="00CD5ADB"/>
    <w:rsid w:val="00CD660E"/>
    <w:rsid w:val="00CD7905"/>
    <w:rsid w:val="00CE0B03"/>
    <w:rsid w:val="00CE28A6"/>
    <w:rsid w:val="00CE540F"/>
    <w:rsid w:val="00CF0A50"/>
    <w:rsid w:val="00CF4D7C"/>
    <w:rsid w:val="00D033E5"/>
    <w:rsid w:val="00D045D0"/>
    <w:rsid w:val="00D0476A"/>
    <w:rsid w:val="00D10991"/>
    <w:rsid w:val="00D10EF2"/>
    <w:rsid w:val="00D12C01"/>
    <w:rsid w:val="00D15572"/>
    <w:rsid w:val="00D20257"/>
    <w:rsid w:val="00D2287D"/>
    <w:rsid w:val="00D24119"/>
    <w:rsid w:val="00D320A1"/>
    <w:rsid w:val="00D322A2"/>
    <w:rsid w:val="00D36802"/>
    <w:rsid w:val="00D40CA9"/>
    <w:rsid w:val="00D41E11"/>
    <w:rsid w:val="00D4290F"/>
    <w:rsid w:val="00D5241B"/>
    <w:rsid w:val="00D5597C"/>
    <w:rsid w:val="00D56243"/>
    <w:rsid w:val="00D56475"/>
    <w:rsid w:val="00D57641"/>
    <w:rsid w:val="00D72DAE"/>
    <w:rsid w:val="00D76730"/>
    <w:rsid w:val="00D76B77"/>
    <w:rsid w:val="00D8601D"/>
    <w:rsid w:val="00D90639"/>
    <w:rsid w:val="00D91178"/>
    <w:rsid w:val="00D92980"/>
    <w:rsid w:val="00D93531"/>
    <w:rsid w:val="00D9709D"/>
    <w:rsid w:val="00D97A0A"/>
    <w:rsid w:val="00D97B61"/>
    <w:rsid w:val="00DA2E02"/>
    <w:rsid w:val="00DA53AF"/>
    <w:rsid w:val="00DA603F"/>
    <w:rsid w:val="00DA6D45"/>
    <w:rsid w:val="00DB0348"/>
    <w:rsid w:val="00DB5008"/>
    <w:rsid w:val="00DB7762"/>
    <w:rsid w:val="00DC0E0A"/>
    <w:rsid w:val="00DC288F"/>
    <w:rsid w:val="00DC2DD8"/>
    <w:rsid w:val="00DC2E6A"/>
    <w:rsid w:val="00DC7600"/>
    <w:rsid w:val="00DD002B"/>
    <w:rsid w:val="00DE5155"/>
    <w:rsid w:val="00DE6FBC"/>
    <w:rsid w:val="00DE7250"/>
    <w:rsid w:val="00DE7C62"/>
    <w:rsid w:val="00DF2F8B"/>
    <w:rsid w:val="00DF32D7"/>
    <w:rsid w:val="00DF5955"/>
    <w:rsid w:val="00E023C4"/>
    <w:rsid w:val="00E12A33"/>
    <w:rsid w:val="00E149FB"/>
    <w:rsid w:val="00E17DEF"/>
    <w:rsid w:val="00E24C52"/>
    <w:rsid w:val="00E262C6"/>
    <w:rsid w:val="00E30707"/>
    <w:rsid w:val="00E309E1"/>
    <w:rsid w:val="00E330A1"/>
    <w:rsid w:val="00E34583"/>
    <w:rsid w:val="00E35A0A"/>
    <w:rsid w:val="00E42CA7"/>
    <w:rsid w:val="00E44336"/>
    <w:rsid w:val="00E45BC2"/>
    <w:rsid w:val="00E63525"/>
    <w:rsid w:val="00E66ED2"/>
    <w:rsid w:val="00E721F2"/>
    <w:rsid w:val="00E72AAA"/>
    <w:rsid w:val="00E74E4F"/>
    <w:rsid w:val="00E76643"/>
    <w:rsid w:val="00E76F9B"/>
    <w:rsid w:val="00E77AC6"/>
    <w:rsid w:val="00E839AF"/>
    <w:rsid w:val="00E842CE"/>
    <w:rsid w:val="00E843F5"/>
    <w:rsid w:val="00E86C07"/>
    <w:rsid w:val="00E917B5"/>
    <w:rsid w:val="00E91833"/>
    <w:rsid w:val="00E91AD6"/>
    <w:rsid w:val="00E92F11"/>
    <w:rsid w:val="00E933C2"/>
    <w:rsid w:val="00E9597F"/>
    <w:rsid w:val="00E97ADA"/>
    <w:rsid w:val="00EA0E08"/>
    <w:rsid w:val="00EA1AEE"/>
    <w:rsid w:val="00EA4A10"/>
    <w:rsid w:val="00EA5693"/>
    <w:rsid w:val="00EB0BDD"/>
    <w:rsid w:val="00EB32CF"/>
    <w:rsid w:val="00EB4677"/>
    <w:rsid w:val="00EC0D03"/>
    <w:rsid w:val="00EC1D8E"/>
    <w:rsid w:val="00EC4046"/>
    <w:rsid w:val="00EC4456"/>
    <w:rsid w:val="00EC58D8"/>
    <w:rsid w:val="00EC7340"/>
    <w:rsid w:val="00ED101F"/>
    <w:rsid w:val="00ED56FA"/>
    <w:rsid w:val="00EE0414"/>
    <w:rsid w:val="00EE07AE"/>
    <w:rsid w:val="00EE2C18"/>
    <w:rsid w:val="00EE7592"/>
    <w:rsid w:val="00EE77D7"/>
    <w:rsid w:val="00EF0A7B"/>
    <w:rsid w:val="00EF1879"/>
    <w:rsid w:val="00EF2254"/>
    <w:rsid w:val="00F00C1F"/>
    <w:rsid w:val="00F03951"/>
    <w:rsid w:val="00F03B00"/>
    <w:rsid w:val="00F042CB"/>
    <w:rsid w:val="00F07E07"/>
    <w:rsid w:val="00F12E78"/>
    <w:rsid w:val="00F1392E"/>
    <w:rsid w:val="00F20547"/>
    <w:rsid w:val="00F22297"/>
    <w:rsid w:val="00F26802"/>
    <w:rsid w:val="00F34AE5"/>
    <w:rsid w:val="00F34CCF"/>
    <w:rsid w:val="00F37A64"/>
    <w:rsid w:val="00F46C1F"/>
    <w:rsid w:val="00F517E8"/>
    <w:rsid w:val="00F540B5"/>
    <w:rsid w:val="00F545DC"/>
    <w:rsid w:val="00F619FC"/>
    <w:rsid w:val="00F65D15"/>
    <w:rsid w:val="00F70A56"/>
    <w:rsid w:val="00F71170"/>
    <w:rsid w:val="00F714C4"/>
    <w:rsid w:val="00F72003"/>
    <w:rsid w:val="00F7205F"/>
    <w:rsid w:val="00F727C1"/>
    <w:rsid w:val="00F75E80"/>
    <w:rsid w:val="00F76079"/>
    <w:rsid w:val="00F8242D"/>
    <w:rsid w:val="00F965A0"/>
    <w:rsid w:val="00FA087C"/>
    <w:rsid w:val="00FA2EFB"/>
    <w:rsid w:val="00FA4978"/>
    <w:rsid w:val="00FA7793"/>
    <w:rsid w:val="00FB06F9"/>
    <w:rsid w:val="00FB10D9"/>
    <w:rsid w:val="00FB1A67"/>
    <w:rsid w:val="00FB1C66"/>
    <w:rsid w:val="00FC01F9"/>
    <w:rsid w:val="00FC37A1"/>
    <w:rsid w:val="00FC44F3"/>
    <w:rsid w:val="00FC6A65"/>
    <w:rsid w:val="00FD5B9E"/>
    <w:rsid w:val="00FD69AE"/>
    <w:rsid w:val="00FD6A14"/>
    <w:rsid w:val="00FE0665"/>
    <w:rsid w:val="00FE3E48"/>
    <w:rsid w:val="00FE714D"/>
    <w:rsid w:val="00FF0D86"/>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1A9E9460"/>
  <w15:docId w15:val="{843FC9D3-72D3-4A71-B934-873BFD4C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7FD3"/>
  </w:style>
  <w:style w:type="paragraph" w:styleId="Heading1">
    <w:name w:val="heading 1"/>
    <w:basedOn w:val="Normal"/>
    <w:next w:val="Normal"/>
    <w:link w:val="Heading1Char"/>
    <w:uiPriority w:val="9"/>
    <w:qFormat/>
    <w:rsid w:val="000921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921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0B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A1FD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A1FD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A1FD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236"/>
    <w:pPr>
      <w:ind w:left="720"/>
      <w:contextualSpacing/>
    </w:pPr>
  </w:style>
  <w:style w:type="character" w:styleId="Hyperlink">
    <w:name w:val="Hyperlink"/>
    <w:basedOn w:val="DefaultParagraphFont"/>
    <w:uiPriority w:val="99"/>
    <w:unhideWhenUsed/>
    <w:rsid w:val="0038129A"/>
    <w:rPr>
      <w:color w:val="0000FF" w:themeColor="hyperlink"/>
      <w:u w:val="single"/>
    </w:rPr>
  </w:style>
  <w:style w:type="character" w:styleId="FollowedHyperlink">
    <w:name w:val="FollowedHyperlink"/>
    <w:basedOn w:val="DefaultParagraphFont"/>
    <w:uiPriority w:val="99"/>
    <w:semiHidden/>
    <w:unhideWhenUsed/>
    <w:rsid w:val="0038129A"/>
    <w:rPr>
      <w:color w:val="800080" w:themeColor="followedHyperlink"/>
      <w:u w:val="single"/>
    </w:rPr>
  </w:style>
  <w:style w:type="paragraph" w:styleId="BalloonText">
    <w:name w:val="Balloon Text"/>
    <w:basedOn w:val="Normal"/>
    <w:link w:val="BalloonTextChar"/>
    <w:uiPriority w:val="99"/>
    <w:semiHidden/>
    <w:unhideWhenUsed/>
    <w:rsid w:val="00C54E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E07"/>
    <w:rPr>
      <w:rFonts w:ascii="Tahoma" w:hAnsi="Tahoma" w:cs="Tahoma"/>
      <w:sz w:val="16"/>
      <w:szCs w:val="16"/>
    </w:rPr>
  </w:style>
  <w:style w:type="paragraph" w:styleId="Title">
    <w:name w:val="Title"/>
    <w:basedOn w:val="Normal"/>
    <w:next w:val="Normal"/>
    <w:link w:val="TitleChar"/>
    <w:uiPriority w:val="10"/>
    <w:qFormat/>
    <w:rsid w:val="000921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921A3"/>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0921A3"/>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0921A3"/>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0921A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921A3"/>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6758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58F4"/>
  </w:style>
  <w:style w:type="paragraph" w:styleId="Footer">
    <w:name w:val="footer"/>
    <w:basedOn w:val="Normal"/>
    <w:link w:val="FooterChar"/>
    <w:uiPriority w:val="99"/>
    <w:unhideWhenUsed/>
    <w:rsid w:val="006758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58F4"/>
  </w:style>
  <w:style w:type="paragraph" w:styleId="Caption">
    <w:name w:val="caption"/>
    <w:basedOn w:val="Normal"/>
    <w:next w:val="Normal"/>
    <w:uiPriority w:val="35"/>
    <w:unhideWhenUsed/>
    <w:qFormat/>
    <w:rsid w:val="00872A80"/>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AB0B79"/>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222955"/>
    <w:pPr>
      <w:outlineLvl w:val="9"/>
    </w:pPr>
    <w:rPr>
      <w:lang w:eastAsia="ja-JP"/>
    </w:rPr>
  </w:style>
  <w:style w:type="paragraph" w:styleId="TOC2">
    <w:name w:val="toc 2"/>
    <w:basedOn w:val="Normal"/>
    <w:next w:val="Normal"/>
    <w:autoRedefine/>
    <w:uiPriority w:val="39"/>
    <w:unhideWhenUsed/>
    <w:qFormat/>
    <w:rsid w:val="00222955"/>
    <w:pPr>
      <w:spacing w:after="0"/>
      <w:ind w:left="220"/>
    </w:pPr>
    <w:rPr>
      <w:rFonts w:cstheme="minorHAnsi"/>
      <w:smallCaps/>
      <w:sz w:val="20"/>
      <w:szCs w:val="20"/>
    </w:rPr>
  </w:style>
  <w:style w:type="paragraph" w:styleId="TOC1">
    <w:name w:val="toc 1"/>
    <w:basedOn w:val="Normal"/>
    <w:next w:val="Normal"/>
    <w:autoRedefine/>
    <w:uiPriority w:val="39"/>
    <w:unhideWhenUsed/>
    <w:qFormat/>
    <w:rsid w:val="000F01F0"/>
    <w:pPr>
      <w:tabs>
        <w:tab w:val="right" w:leader="dot" w:pos="9350"/>
      </w:tabs>
      <w:spacing w:before="100" w:after="100"/>
    </w:pPr>
    <w:rPr>
      <w:rFonts w:cstheme="minorHAnsi"/>
      <w:b/>
      <w:bCs/>
      <w:caps/>
    </w:rPr>
  </w:style>
  <w:style w:type="paragraph" w:styleId="TOC3">
    <w:name w:val="toc 3"/>
    <w:basedOn w:val="Normal"/>
    <w:next w:val="Normal"/>
    <w:autoRedefine/>
    <w:uiPriority w:val="39"/>
    <w:unhideWhenUsed/>
    <w:qFormat/>
    <w:rsid w:val="00222955"/>
    <w:pPr>
      <w:spacing w:after="0"/>
      <w:ind w:left="440"/>
    </w:pPr>
    <w:rPr>
      <w:rFonts w:cstheme="minorHAnsi"/>
      <w:i/>
      <w:iCs/>
      <w:sz w:val="20"/>
      <w:szCs w:val="20"/>
    </w:rPr>
  </w:style>
  <w:style w:type="paragraph" w:styleId="TOC4">
    <w:name w:val="toc 4"/>
    <w:basedOn w:val="Normal"/>
    <w:next w:val="Normal"/>
    <w:autoRedefine/>
    <w:uiPriority w:val="39"/>
    <w:unhideWhenUsed/>
    <w:rsid w:val="00542DD5"/>
    <w:pPr>
      <w:spacing w:after="0"/>
      <w:ind w:left="660"/>
    </w:pPr>
    <w:rPr>
      <w:rFonts w:cstheme="minorHAnsi"/>
      <w:sz w:val="18"/>
      <w:szCs w:val="18"/>
    </w:rPr>
  </w:style>
  <w:style w:type="paragraph" w:styleId="TOC5">
    <w:name w:val="toc 5"/>
    <w:basedOn w:val="Normal"/>
    <w:next w:val="Normal"/>
    <w:autoRedefine/>
    <w:uiPriority w:val="39"/>
    <w:unhideWhenUsed/>
    <w:rsid w:val="00542DD5"/>
    <w:pPr>
      <w:spacing w:after="0"/>
      <w:ind w:left="880"/>
    </w:pPr>
    <w:rPr>
      <w:rFonts w:cstheme="minorHAnsi"/>
      <w:sz w:val="18"/>
      <w:szCs w:val="18"/>
    </w:rPr>
  </w:style>
  <w:style w:type="paragraph" w:styleId="TOC6">
    <w:name w:val="toc 6"/>
    <w:basedOn w:val="Normal"/>
    <w:next w:val="Normal"/>
    <w:autoRedefine/>
    <w:uiPriority w:val="39"/>
    <w:unhideWhenUsed/>
    <w:rsid w:val="00542DD5"/>
    <w:pPr>
      <w:spacing w:after="0"/>
      <w:ind w:left="1100"/>
    </w:pPr>
    <w:rPr>
      <w:rFonts w:cstheme="minorHAnsi"/>
      <w:sz w:val="18"/>
      <w:szCs w:val="18"/>
    </w:rPr>
  </w:style>
  <w:style w:type="paragraph" w:styleId="TOC7">
    <w:name w:val="toc 7"/>
    <w:basedOn w:val="Normal"/>
    <w:next w:val="Normal"/>
    <w:autoRedefine/>
    <w:uiPriority w:val="39"/>
    <w:unhideWhenUsed/>
    <w:rsid w:val="00542DD5"/>
    <w:pPr>
      <w:spacing w:after="0"/>
      <w:ind w:left="1320"/>
    </w:pPr>
    <w:rPr>
      <w:rFonts w:cstheme="minorHAnsi"/>
      <w:sz w:val="18"/>
      <w:szCs w:val="18"/>
    </w:rPr>
  </w:style>
  <w:style w:type="paragraph" w:styleId="TOC8">
    <w:name w:val="toc 8"/>
    <w:basedOn w:val="Normal"/>
    <w:next w:val="Normal"/>
    <w:autoRedefine/>
    <w:uiPriority w:val="39"/>
    <w:unhideWhenUsed/>
    <w:rsid w:val="00542DD5"/>
    <w:pPr>
      <w:spacing w:after="0"/>
      <w:ind w:left="1540"/>
    </w:pPr>
    <w:rPr>
      <w:rFonts w:cstheme="minorHAnsi"/>
      <w:sz w:val="18"/>
      <w:szCs w:val="18"/>
    </w:rPr>
  </w:style>
  <w:style w:type="paragraph" w:styleId="TOC9">
    <w:name w:val="toc 9"/>
    <w:basedOn w:val="Normal"/>
    <w:next w:val="Normal"/>
    <w:autoRedefine/>
    <w:uiPriority w:val="39"/>
    <w:unhideWhenUsed/>
    <w:rsid w:val="00542DD5"/>
    <w:pPr>
      <w:spacing w:after="0"/>
      <w:ind w:left="1760"/>
    </w:pPr>
    <w:rPr>
      <w:rFonts w:cstheme="minorHAnsi"/>
      <w:sz w:val="18"/>
      <w:szCs w:val="18"/>
    </w:rPr>
  </w:style>
  <w:style w:type="paragraph" w:styleId="NormalWeb">
    <w:name w:val="Normal (Web)"/>
    <w:basedOn w:val="Normal"/>
    <w:uiPriority w:val="99"/>
    <w:unhideWhenUsed/>
    <w:rsid w:val="00B51F19"/>
    <w:pPr>
      <w:spacing w:before="100" w:beforeAutospacing="1" w:after="100" w:afterAutospacing="1" w:line="240" w:lineRule="auto"/>
    </w:pPr>
    <w:rPr>
      <w:rFonts w:ascii="Arial" w:eastAsia="Times New Roman" w:hAnsi="Arial" w:cs="Arial"/>
      <w:color w:val="000000"/>
      <w:sz w:val="20"/>
      <w:szCs w:val="20"/>
    </w:rPr>
  </w:style>
  <w:style w:type="character" w:customStyle="1" w:styleId="Heading4Char">
    <w:name w:val="Heading 4 Char"/>
    <w:basedOn w:val="DefaultParagraphFont"/>
    <w:link w:val="Heading4"/>
    <w:uiPriority w:val="9"/>
    <w:rsid w:val="009A1FD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A1FD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A1FD3"/>
    <w:rPr>
      <w:rFonts w:asciiTheme="majorHAnsi" w:eastAsiaTheme="majorEastAsia" w:hAnsiTheme="majorHAnsi" w:cstheme="majorBidi"/>
      <w:i/>
      <w:iCs/>
      <w:color w:val="243F60" w:themeColor="accent1" w:themeShade="7F"/>
    </w:rPr>
  </w:style>
  <w:style w:type="paragraph" w:styleId="TableofFigures">
    <w:name w:val="table of figures"/>
    <w:basedOn w:val="Normal"/>
    <w:next w:val="Normal"/>
    <w:uiPriority w:val="99"/>
    <w:unhideWhenUsed/>
    <w:rsid w:val="005572C7"/>
    <w:pPr>
      <w:spacing w:after="0"/>
    </w:pPr>
  </w:style>
  <w:style w:type="character" w:customStyle="1" w:styleId="Mention1">
    <w:name w:val="Mention1"/>
    <w:basedOn w:val="DefaultParagraphFont"/>
    <w:uiPriority w:val="99"/>
    <w:semiHidden/>
    <w:unhideWhenUsed/>
    <w:rsid w:val="009950EA"/>
    <w:rPr>
      <w:color w:val="2B579A"/>
      <w:shd w:val="clear" w:color="auto" w:fill="E6E6E6"/>
    </w:rPr>
  </w:style>
  <w:style w:type="character" w:styleId="UnresolvedMention">
    <w:name w:val="Unresolved Mention"/>
    <w:basedOn w:val="DefaultParagraphFont"/>
    <w:uiPriority w:val="99"/>
    <w:semiHidden/>
    <w:unhideWhenUsed/>
    <w:rsid w:val="002D1317"/>
    <w:rPr>
      <w:color w:val="808080"/>
      <w:shd w:val="clear" w:color="auto" w:fill="E6E6E6"/>
    </w:rPr>
  </w:style>
  <w:style w:type="character" w:styleId="CommentReference">
    <w:name w:val="annotation reference"/>
    <w:basedOn w:val="DefaultParagraphFont"/>
    <w:uiPriority w:val="99"/>
    <w:semiHidden/>
    <w:unhideWhenUsed/>
    <w:rsid w:val="00A853B6"/>
    <w:rPr>
      <w:sz w:val="16"/>
      <w:szCs w:val="16"/>
    </w:rPr>
  </w:style>
  <w:style w:type="paragraph" w:styleId="CommentText">
    <w:name w:val="annotation text"/>
    <w:basedOn w:val="Normal"/>
    <w:link w:val="CommentTextChar"/>
    <w:uiPriority w:val="99"/>
    <w:semiHidden/>
    <w:unhideWhenUsed/>
    <w:rsid w:val="00A853B6"/>
    <w:pPr>
      <w:spacing w:line="240" w:lineRule="auto"/>
    </w:pPr>
    <w:rPr>
      <w:sz w:val="20"/>
      <w:szCs w:val="20"/>
    </w:rPr>
  </w:style>
  <w:style w:type="character" w:customStyle="1" w:styleId="CommentTextChar">
    <w:name w:val="Comment Text Char"/>
    <w:basedOn w:val="DefaultParagraphFont"/>
    <w:link w:val="CommentText"/>
    <w:uiPriority w:val="99"/>
    <w:semiHidden/>
    <w:rsid w:val="00A853B6"/>
    <w:rPr>
      <w:sz w:val="20"/>
      <w:szCs w:val="20"/>
    </w:rPr>
  </w:style>
  <w:style w:type="paragraph" w:styleId="CommentSubject">
    <w:name w:val="annotation subject"/>
    <w:basedOn w:val="CommentText"/>
    <w:next w:val="CommentText"/>
    <w:link w:val="CommentSubjectChar"/>
    <w:uiPriority w:val="99"/>
    <w:semiHidden/>
    <w:unhideWhenUsed/>
    <w:rsid w:val="00A853B6"/>
    <w:rPr>
      <w:b/>
      <w:bCs/>
    </w:rPr>
  </w:style>
  <w:style w:type="character" w:customStyle="1" w:styleId="CommentSubjectChar">
    <w:name w:val="Comment Subject Char"/>
    <w:basedOn w:val="CommentTextChar"/>
    <w:link w:val="CommentSubject"/>
    <w:uiPriority w:val="99"/>
    <w:semiHidden/>
    <w:rsid w:val="00A853B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422541">
      <w:bodyDiv w:val="1"/>
      <w:marLeft w:val="0"/>
      <w:marRight w:val="0"/>
      <w:marTop w:val="0"/>
      <w:marBottom w:val="0"/>
      <w:divBdr>
        <w:top w:val="none" w:sz="0" w:space="0" w:color="auto"/>
        <w:left w:val="none" w:sz="0" w:space="0" w:color="auto"/>
        <w:bottom w:val="none" w:sz="0" w:space="0" w:color="auto"/>
        <w:right w:val="none" w:sz="0" w:space="0" w:color="auto"/>
      </w:divBdr>
      <w:divsChild>
        <w:div w:id="2056274922">
          <w:marLeft w:val="240"/>
          <w:marRight w:val="120"/>
          <w:marTop w:val="120"/>
          <w:marBottom w:val="120"/>
          <w:divBdr>
            <w:top w:val="none" w:sz="0" w:space="0" w:color="auto"/>
            <w:left w:val="none" w:sz="0" w:space="0" w:color="auto"/>
            <w:bottom w:val="none" w:sz="0" w:space="0" w:color="auto"/>
            <w:right w:val="none" w:sz="0" w:space="0" w:color="auto"/>
          </w:divBdr>
        </w:div>
        <w:div w:id="303434282">
          <w:marLeft w:val="240"/>
          <w:marRight w:val="120"/>
          <w:marTop w:val="120"/>
          <w:marBottom w:val="120"/>
          <w:divBdr>
            <w:top w:val="none" w:sz="0" w:space="0" w:color="auto"/>
            <w:left w:val="none" w:sz="0" w:space="0" w:color="auto"/>
            <w:bottom w:val="none" w:sz="0" w:space="0" w:color="auto"/>
            <w:right w:val="none" w:sz="0" w:space="0" w:color="auto"/>
          </w:divBdr>
        </w:div>
        <w:div w:id="2015717445">
          <w:marLeft w:val="240"/>
          <w:marRight w:val="120"/>
          <w:marTop w:val="120"/>
          <w:marBottom w:val="120"/>
          <w:divBdr>
            <w:top w:val="none" w:sz="0" w:space="0" w:color="auto"/>
            <w:left w:val="none" w:sz="0" w:space="0" w:color="auto"/>
            <w:bottom w:val="none" w:sz="0" w:space="0" w:color="auto"/>
            <w:right w:val="none" w:sz="0" w:space="0" w:color="auto"/>
          </w:divBdr>
        </w:div>
        <w:div w:id="39599899">
          <w:marLeft w:val="240"/>
          <w:marRight w:val="120"/>
          <w:marTop w:val="120"/>
          <w:marBottom w:val="120"/>
          <w:divBdr>
            <w:top w:val="none" w:sz="0" w:space="0" w:color="auto"/>
            <w:left w:val="none" w:sz="0" w:space="0" w:color="auto"/>
            <w:bottom w:val="none" w:sz="0" w:space="0" w:color="auto"/>
            <w:right w:val="none" w:sz="0" w:space="0" w:color="auto"/>
          </w:divBdr>
        </w:div>
        <w:div w:id="468204345">
          <w:marLeft w:val="240"/>
          <w:marRight w:val="120"/>
          <w:marTop w:val="120"/>
          <w:marBottom w:val="120"/>
          <w:divBdr>
            <w:top w:val="none" w:sz="0" w:space="0" w:color="auto"/>
            <w:left w:val="none" w:sz="0" w:space="0" w:color="auto"/>
            <w:bottom w:val="none" w:sz="0" w:space="0" w:color="auto"/>
            <w:right w:val="none" w:sz="0" w:space="0" w:color="auto"/>
          </w:divBdr>
        </w:div>
      </w:divsChild>
    </w:div>
    <w:div w:id="572932786">
      <w:bodyDiv w:val="1"/>
      <w:marLeft w:val="0"/>
      <w:marRight w:val="0"/>
      <w:marTop w:val="0"/>
      <w:marBottom w:val="0"/>
      <w:divBdr>
        <w:top w:val="none" w:sz="0" w:space="0" w:color="auto"/>
        <w:left w:val="none" w:sz="0" w:space="0" w:color="auto"/>
        <w:bottom w:val="none" w:sz="0" w:space="0" w:color="auto"/>
        <w:right w:val="none" w:sz="0" w:space="0" w:color="auto"/>
      </w:divBdr>
      <w:divsChild>
        <w:div w:id="397097348">
          <w:marLeft w:val="240"/>
          <w:marRight w:val="120"/>
          <w:marTop w:val="120"/>
          <w:marBottom w:val="120"/>
          <w:divBdr>
            <w:top w:val="none" w:sz="0" w:space="0" w:color="auto"/>
            <w:left w:val="none" w:sz="0" w:space="0" w:color="auto"/>
            <w:bottom w:val="none" w:sz="0" w:space="0" w:color="auto"/>
            <w:right w:val="none" w:sz="0" w:space="0" w:color="auto"/>
          </w:divBdr>
          <w:divsChild>
            <w:div w:id="312296830">
              <w:marLeft w:val="0"/>
              <w:marRight w:val="0"/>
              <w:marTop w:val="0"/>
              <w:marBottom w:val="0"/>
              <w:divBdr>
                <w:top w:val="none" w:sz="0" w:space="0" w:color="auto"/>
                <w:left w:val="none" w:sz="0" w:space="0" w:color="auto"/>
                <w:bottom w:val="none" w:sz="0" w:space="0" w:color="auto"/>
                <w:right w:val="none" w:sz="0" w:space="0" w:color="auto"/>
              </w:divBdr>
              <w:divsChild>
                <w:div w:id="185410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12911">
      <w:bodyDiv w:val="1"/>
      <w:marLeft w:val="0"/>
      <w:marRight w:val="0"/>
      <w:marTop w:val="0"/>
      <w:marBottom w:val="0"/>
      <w:divBdr>
        <w:top w:val="none" w:sz="0" w:space="0" w:color="auto"/>
        <w:left w:val="none" w:sz="0" w:space="0" w:color="auto"/>
        <w:bottom w:val="none" w:sz="0" w:space="0" w:color="auto"/>
        <w:right w:val="none" w:sz="0" w:space="0" w:color="auto"/>
      </w:divBdr>
      <w:divsChild>
        <w:div w:id="688259875">
          <w:marLeft w:val="240"/>
          <w:marRight w:val="120"/>
          <w:marTop w:val="120"/>
          <w:marBottom w:val="120"/>
          <w:divBdr>
            <w:top w:val="none" w:sz="0" w:space="0" w:color="auto"/>
            <w:left w:val="none" w:sz="0" w:space="0" w:color="auto"/>
            <w:bottom w:val="none" w:sz="0" w:space="0" w:color="auto"/>
            <w:right w:val="none" w:sz="0" w:space="0" w:color="auto"/>
          </w:divBdr>
          <w:divsChild>
            <w:div w:id="1689408529">
              <w:marLeft w:val="0"/>
              <w:marRight w:val="0"/>
              <w:marTop w:val="0"/>
              <w:marBottom w:val="0"/>
              <w:divBdr>
                <w:top w:val="none" w:sz="0" w:space="0" w:color="auto"/>
                <w:left w:val="none" w:sz="0" w:space="0" w:color="auto"/>
                <w:bottom w:val="none" w:sz="0" w:space="0" w:color="auto"/>
                <w:right w:val="none" w:sz="0" w:space="0" w:color="auto"/>
              </w:divBdr>
              <w:divsChild>
                <w:div w:id="60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18022">
      <w:bodyDiv w:val="1"/>
      <w:marLeft w:val="0"/>
      <w:marRight w:val="0"/>
      <w:marTop w:val="0"/>
      <w:marBottom w:val="0"/>
      <w:divBdr>
        <w:top w:val="none" w:sz="0" w:space="0" w:color="auto"/>
        <w:left w:val="none" w:sz="0" w:space="0" w:color="auto"/>
        <w:bottom w:val="none" w:sz="0" w:space="0" w:color="auto"/>
        <w:right w:val="none" w:sz="0" w:space="0" w:color="auto"/>
      </w:divBdr>
      <w:divsChild>
        <w:div w:id="1380665795">
          <w:marLeft w:val="240"/>
          <w:marRight w:val="120"/>
          <w:marTop w:val="120"/>
          <w:marBottom w:val="120"/>
          <w:divBdr>
            <w:top w:val="none" w:sz="0" w:space="0" w:color="auto"/>
            <w:left w:val="none" w:sz="0" w:space="0" w:color="auto"/>
            <w:bottom w:val="none" w:sz="0" w:space="0" w:color="auto"/>
            <w:right w:val="none" w:sz="0" w:space="0" w:color="auto"/>
          </w:divBdr>
        </w:div>
        <w:div w:id="1357806463">
          <w:marLeft w:val="240"/>
          <w:marRight w:val="120"/>
          <w:marTop w:val="120"/>
          <w:marBottom w:val="120"/>
          <w:divBdr>
            <w:top w:val="none" w:sz="0" w:space="0" w:color="auto"/>
            <w:left w:val="none" w:sz="0" w:space="0" w:color="auto"/>
            <w:bottom w:val="none" w:sz="0" w:space="0" w:color="auto"/>
            <w:right w:val="none" w:sz="0" w:space="0" w:color="auto"/>
          </w:divBdr>
        </w:div>
        <w:div w:id="1930575119">
          <w:marLeft w:val="240"/>
          <w:marRight w:val="120"/>
          <w:marTop w:val="120"/>
          <w:marBottom w:val="120"/>
          <w:divBdr>
            <w:top w:val="none" w:sz="0" w:space="0" w:color="auto"/>
            <w:left w:val="none" w:sz="0" w:space="0" w:color="auto"/>
            <w:bottom w:val="none" w:sz="0" w:space="0" w:color="auto"/>
            <w:right w:val="none" w:sz="0" w:space="0" w:color="auto"/>
          </w:divBdr>
        </w:div>
        <w:div w:id="1877424476">
          <w:marLeft w:val="240"/>
          <w:marRight w:val="120"/>
          <w:marTop w:val="120"/>
          <w:marBottom w:val="120"/>
          <w:divBdr>
            <w:top w:val="none" w:sz="0" w:space="0" w:color="auto"/>
            <w:left w:val="none" w:sz="0" w:space="0" w:color="auto"/>
            <w:bottom w:val="none" w:sz="0" w:space="0" w:color="auto"/>
            <w:right w:val="none" w:sz="0" w:space="0" w:color="auto"/>
          </w:divBdr>
        </w:div>
        <w:div w:id="677778052">
          <w:marLeft w:val="240"/>
          <w:marRight w:val="120"/>
          <w:marTop w:val="120"/>
          <w:marBottom w:val="120"/>
          <w:divBdr>
            <w:top w:val="none" w:sz="0" w:space="0" w:color="auto"/>
            <w:left w:val="none" w:sz="0" w:space="0" w:color="auto"/>
            <w:bottom w:val="none" w:sz="0" w:space="0" w:color="auto"/>
            <w:right w:val="none" w:sz="0" w:space="0" w:color="auto"/>
          </w:divBdr>
        </w:div>
        <w:div w:id="986783585">
          <w:marLeft w:val="240"/>
          <w:marRight w:val="120"/>
          <w:marTop w:val="120"/>
          <w:marBottom w:val="120"/>
          <w:divBdr>
            <w:top w:val="none" w:sz="0" w:space="0" w:color="auto"/>
            <w:left w:val="none" w:sz="0" w:space="0" w:color="auto"/>
            <w:bottom w:val="none" w:sz="0" w:space="0" w:color="auto"/>
            <w:right w:val="none" w:sz="0" w:space="0" w:color="auto"/>
          </w:divBdr>
        </w:div>
        <w:div w:id="1350181793">
          <w:marLeft w:val="240"/>
          <w:marRight w:val="12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hyperlink" Target="mailto:Dyan.Pursell@mdc.mo.gov" TargetMode="External"/><Relationship Id="rId107" Type="http://schemas.openxmlformats.org/officeDocument/2006/relationships/image" Target="media/image90.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image" Target="media/image93.png"/><Relationship Id="rId115"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jpeg"/><Relationship Id="rId95" Type="http://schemas.openxmlformats.org/officeDocument/2006/relationships/image" Target="media/image78.png"/><Relationship Id="rId1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hyperlink" Target="http://mdcsharepoint/sites/gis/Shared%20Documents/GIS%20Quick%20Tips/GISQuickTip_ConnectFolder.pdf"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s://www.arcgis.com/home/item.html?id=00e708a448b74810a0e805c4a97f9d4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Ryan.Wortmann@mdc.mo.gov"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hyperlink" Target="file:///D:\E\Grand_River_Grass\Stream%20Modeling%20Toolkit%20Instruction%20Manual%20DRAFT%20JANUARY2018.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hyperlink" Target="file:///D:\E\Grand_River_Grass\Stream%20Modeling%20Toolkit%20Instruction%20Manual%20DRAFT%20JANUARY2018.docx" TargetMode="External"/><Relationship Id="rId13" Type="http://schemas.microsoft.com/office/2011/relationships/commentsExtended" Target="commentsExtended.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an instruction manual for the Stream Channel and Riparian Corridor Toolbox created by Resource Science GIS staff at the Missouri Department of Conservation.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3FD241-9280-48B3-A23D-0FCF1617F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69</Pages>
  <Words>9023</Words>
  <Characters>51435</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Stream channel and riparian corridor toolbox</vt:lpstr>
    </vt:vector>
  </TitlesOfParts>
  <Company>Missouri Dept of Conservation</Company>
  <LinksUpToDate>false</LinksUpToDate>
  <CharactersWithSpaces>60338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Stream channel and riparian corridor toolbox</dc:title>
  <dc:creator>mdcadmin</dc:creator>
  <cp:lastModifiedBy>Ryan Wortmann</cp:lastModifiedBy>
  <cp:revision>11</cp:revision>
  <cp:lastPrinted>2018-07-07T02:56:00Z</cp:lastPrinted>
  <dcterms:created xsi:type="dcterms:W3CDTF">2018-09-26T21:40:00Z</dcterms:created>
  <dcterms:modified xsi:type="dcterms:W3CDTF">2018-10-03T20:01:00Z</dcterms:modified>
</cp:coreProperties>
</file>